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09266AE3" w:rsidR="00564DC4" w:rsidRPr="00E37600" w:rsidRDefault="00F544CE" w:rsidP="00E37600">
      <w:pPr>
        <w:jc w:val="center"/>
        <w:rPr>
          <w:b/>
          <w:bCs/>
          <w:sz w:val="21"/>
          <w:szCs w:val="21"/>
        </w:rPr>
      </w:pPr>
      <w:r w:rsidRPr="00E37600">
        <w:rPr>
          <w:b/>
          <w:bCs/>
          <w:sz w:val="28"/>
          <w:szCs w:val="28"/>
        </w:rPr>
        <w:t>Crowd Simulation</w:t>
      </w:r>
      <w:r w:rsidR="000F4B14">
        <w:rPr>
          <w:b/>
          <w:bCs/>
          <w:sz w:val="28"/>
          <w:szCs w:val="28"/>
        </w:rPr>
        <w:t>:</w:t>
      </w:r>
      <w:r w:rsidRPr="00E37600">
        <w:rPr>
          <w:b/>
          <w:bCs/>
          <w:sz w:val="28"/>
          <w:szCs w:val="28"/>
        </w:rPr>
        <w:t xml:space="preserve"> </w:t>
      </w:r>
      <w:r w:rsidR="00925739">
        <w:rPr>
          <w:rFonts w:hint="eastAsia"/>
          <w:b/>
          <w:bCs/>
          <w:sz w:val="28"/>
          <w:szCs w:val="28"/>
        </w:rPr>
        <w:t>Queue</w:t>
      </w:r>
      <w:r w:rsidR="00925739">
        <w:rPr>
          <w:b/>
          <w:bCs/>
          <w:sz w:val="28"/>
          <w:szCs w:val="28"/>
        </w:rPr>
        <w:t>-up Behavior</w:t>
      </w:r>
    </w:p>
    <w:p w14:paraId="4208183E" w14:textId="4B96D04C" w:rsidR="00925739" w:rsidRPr="00925739" w:rsidRDefault="00F544CE" w:rsidP="00925739">
      <w:pPr>
        <w:jc w:val="center"/>
      </w:pPr>
      <w:r w:rsidRPr="00E37600">
        <w:t>MS Project Report</w:t>
      </w:r>
    </w:p>
    <w:p w14:paraId="3B004924" w14:textId="73C1E247" w:rsidR="00F544CE" w:rsidRDefault="00F544CE" w:rsidP="00E37600">
      <w:pPr>
        <w:jc w:val="center"/>
        <w:rPr>
          <w:sz w:val="22"/>
          <w:szCs w:val="22"/>
        </w:rPr>
      </w:pPr>
      <w:r w:rsidRPr="00E37600">
        <w:rPr>
          <w:sz w:val="22"/>
          <w:szCs w:val="22"/>
        </w:rPr>
        <w:t>Zhicheng Chen</w:t>
      </w:r>
    </w:p>
    <w:p w14:paraId="7012A27E" w14:textId="5AD3C32A" w:rsidR="00925739" w:rsidRDefault="00925739" w:rsidP="00E37600">
      <w:pPr>
        <w:jc w:val="center"/>
        <w:rPr>
          <w:sz w:val="22"/>
          <w:szCs w:val="22"/>
        </w:rPr>
      </w:pPr>
      <w:r>
        <w:rPr>
          <w:sz w:val="22"/>
          <w:szCs w:val="22"/>
        </w:rPr>
        <w:t>University of Nebraska Omaha</w:t>
      </w:r>
    </w:p>
    <w:p w14:paraId="08F30F6F" w14:textId="0E2346CC" w:rsidR="00925739" w:rsidRDefault="00925739" w:rsidP="00E37600">
      <w:pPr>
        <w:jc w:val="center"/>
        <w:rPr>
          <w:sz w:val="22"/>
          <w:szCs w:val="22"/>
        </w:rPr>
      </w:pPr>
      <w:r>
        <w:rPr>
          <w:sz w:val="22"/>
          <w:szCs w:val="22"/>
        </w:rPr>
        <w:t>Advisor: Brian Ricks</w:t>
      </w:r>
    </w:p>
    <w:p w14:paraId="7A5FC03F" w14:textId="069B7DEE" w:rsidR="00925739" w:rsidRPr="00C7393D" w:rsidRDefault="00925739" w:rsidP="00E37600">
      <w:pPr>
        <w:jc w:val="center"/>
        <w:rPr>
          <w:sz w:val="21"/>
          <w:szCs w:val="21"/>
        </w:rPr>
      </w:pPr>
      <w:commentRangeStart w:id="0"/>
      <w:r>
        <w:rPr>
          <w:sz w:val="22"/>
          <w:szCs w:val="22"/>
        </w:rPr>
        <w:t>May</w:t>
      </w:r>
      <w:commentRangeEnd w:id="0"/>
      <w:r w:rsidR="00CE5FB5">
        <w:rPr>
          <w:rStyle w:val="CommentReference"/>
        </w:rPr>
        <w:commentReference w:id="0"/>
      </w:r>
      <w:r>
        <w:rPr>
          <w:sz w:val="22"/>
          <w:szCs w:val="22"/>
        </w:rPr>
        <w:t>, 2019</w:t>
      </w:r>
    </w:p>
    <w:p w14:paraId="663BA19F" w14:textId="18B42DD3" w:rsidR="00C7393D" w:rsidRPr="00C7393D" w:rsidRDefault="00C7393D">
      <w:pPr>
        <w:rPr>
          <w:sz w:val="21"/>
          <w:szCs w:val="21"/>
        </w:rPr>
      </w:pPr>
    </w:p>
    <w:p w14:paraId="6BE217AB" w14:textId="428849E2" w:rsidR="00F544CE" w:rsidRDefault="00C7393D">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w:t>
      </w:r>
      <w:commentRangeStart w:id="1"/>
      <w:r w:rsidR="009D5581">
        <w:rPr>
          <w:sz w:val="21"/>
          <w:szCs w:val="21"/>
        </w:rPr>
        <w:t>Among these</w:t>
      </w:r>
      <w:commentRangeEnd w:id="1"/>
      <w:r w:rsidR="00CE5FB5">
        <w:rPr>
          <w:rStyle w:val="CommentReference"/>
        </w:rPr>
        <w:commentReference w:id="1"/>
      </w:r>
      <w:r w:rsidR="009D5581">
        <w:rPr>
          <w:sz w:val="21"/>
          <w:szCs w:val="21"/>
        </w:rPr>
        <w:t>, design and create an application which could correctly represent crowd behavior</w:t>
      </w:r>
      <w:del w:id="2" w:author="Brian Ricks" w:date="2019-11-21T15:28:00Z">
        <w:r w:rsidR="009D5581" w:rsidDel="00CE5FB5">
          <w:rPr>
            <w:sz w:val="21"/>
            <w:szCs w:val="21"/>
          </w:rPr>
          <w:delText xml:space="preserve"> is crucial</w:delText>
        </w:r>
      </w:del>
      <w:r w:rsidR="009D5581">
        <w:rPr>
          <w:sz w:val="21"/>
          <w:szCs w:val="21"/>
        </w:rPr>
        <w:t>.</w:t>
      </w:r>
      <w:r>
        <w:rPr>
          <w:sz w:val="21"/>
          <w:szCs w:val="21"/>
        </w:rPr>
        <w:t xml:space="preserve"> </w:t>
      </w:r>
      <w:r w:rsidRPr="00C7393D">
        <w:rPr>
          <w:sz w:val="21"/>
          <w:szCs w:val="21"/>
        </w:rPr>
        <w:t>This</w:t>
      </w:r>
      <w:r>
        <w:rPr>
          <w:sz w:val="21"/>
          <w:szCs w:val="21"/>
        </w:rPr>
        <w:t xml:space="preserve"> project report describes an implementation called </w:t>
      </w:r>
      <w:commentRangeStart w:id="3"/>
      <w:r>
        <w:rPr>
          <w:i/>
          <w:iCs/>
          <w:sz w:val="21"/>
          <w:szCs w:val="21"/>
        </w:rPr>
        <w:t xml:space="preserve">Crowd Simulation </w:t>
      </w:r>
      <w:commentRangeEnd w:id="3"/>
      <w:r w:rsidR="00CE5FB5">
        <w:rPr>
          <w:rStyle w:val="CommentReference"/>
        </w:rPr>
        <w:commentReference w:id="3"/>
      </w:r>
      <w:r>
        <w:rPr>
          <w:sz w:val="21"/>
          <w:szCs w:val="21"/>
        </w:rPr>
        <w:t>that aim at creating realistic, unique and dynamic crowd</w:t>
      </w:r>
      <w:ins w:id="4" w:author="Brian Ricks" w:date="2019-11-21T15:28:00Z">
        <w:r w:rsidR="00CE5FB5">
          <w:rPr>
            <w:sz w:val="21"/>
            <w:szCs w:val="21"/>
          </w:rPr>
          <w:t>s</w:t>
        </w:r>
      </w:ins>
      <w:r w:rsidR="00152DCF">
        <w:rPr>
          <w:sz w:val="21"/>
          <w:szCs w:val="21"/>
        </w:rPr>
        <w:t xml:space="preserve"> by </w:t>
      </w:r>
      <w:commentRangeStart w:id="5"/>
      <w:r w:rsidR="00152DCF">
        <w:rPr>
          <w:sz w:val="21"/>
          <w:szCs w:val="21"/>
        </w:rPr>
        <w:t xml:space="preserve">takes </w:t>
      </w:r>
      <w:commentRangeEnd w:id="5"/>
      <w:r w:rsidR="00CE5FB5">
        <w:rPr>
          <w:rStyle w:val="CommentReference"/>
        </w:rPr>
        <w:commentReference w:id="5"/>
      </w:r>
      <w:r w:rsidR="00152DCF">
        <w:rPr>
          <w:sz w:val="21"/>
          <w:szCs w:val="21"/>
        </w:rPr>
        <w:t xml:space="preserve">agents’ data as input and </w:t>
      </w:r>
      <w:commentRangeStart w:id="6"/>
      <w:r w:rsidR="00152DCF">
        <w:rPr>
          <w:sz w:val="21"/>
          <w:szCs w:val="21"/>
        </w:rPr>
        <w:t xml:space="preserve">outputs </w:t>
      </w:r>
      <w:commentRangeEnd w:id="6"/>
      <w:r w:rsidR="00CE5FB5">
        <w:rPr>
          <w:rStyle w:val="CommentReference"/>
        </w:rPr>
        <w:commentReference w:id="6"/>
      </w:r>
      <w:r w:rsidR="00152DCF">
        <w:rPr>
          <w:sz w:val="21"/>
          <w:szCs w:val="21"/>
        </w:rPr>
        <w:t xml:space="preserve">the </w:t>
      </w:r>
      <w:commentRangeStart w:id="7"/>
      <w:r w:rsidR="00152DCF">
        <w:rPr>
          <w:sz w:val="21"/>
          <w:szCs w:val="21"/>
        </w:rPr>
        <w:t xml:space="preserve">result </w:t>
      </w:r>
      <w:commentRangeEnd w:id="7"/>
      <w:r w:rsidR="00CE5FB5">
        <w:rPr>
          <w:rStyle w:val="CommentReference"/>
        </w:rPr>
        <w:commentReference w:id="7"/>
      </w:r>
      <w:r w:rsidR="00152DCF">
        <w:rPr>
          <w:sz w:val="21"/>
          <w:szCs w:val="21"/>
        </w:rPr>
        <w:t>in animation form</w:t>
      </w:r>
      <w:r>
        <w:rPr>
          <w:sz w:val="21"/>
          <w:szCs w:val="21"/>
        </w:rPr>
        <w:t>.</w:t>
      </w:r>
    </w:p>
    <w:p w14:paraId="26857A8B" w14:textId="77777777" w:rsidR="00403620" w:rsidRPr="00C7393D" w:rsidRDefault="00403620">
      <w:pPr>
        <w:rPr>
          <w:sz w:val="21"/>
          <w:szCs w:val="21"/>
        </w:rPr>
      </w:pPr>
    </w:p>
    <w:p w14:paraId="798931B1" w14:textId="696FE587" w:rsidR="00F544CE" w:rsidRPr="00120FF5" w:rsidRDefault="00925739" w:rsidP="00403620">
      <w:pPr>
        <w:spacing w:line="360" w:lineRule="auto"/>
        <w:rPr>
          <w:b/>
          <w:bCs/>
          <w:sz w:val="21"/>
          <w:szCs w:val="21"/>
        </w:rPr>
      </w:pPr>
      <w:r>
        <w:rPr>
          <w:b/>
          <w:bCs/>
          <w:sz w:val="28"/>
          <w:szCs w:val="28"/>
        </w:rPr>
        <w:t xml:space="preserve">1 </w:t>
      </w:r>
      <w:r w:rsidR="00F544CE" w:rsidRPr="00120FF5">
        <w:rPr>
          <w:b/>
          <w:bCs/>
          <w:sz w:val="28"/>
          <w:szCs w:val="28"/>
        </w:rPr>
        <w:t>Introduction</w:t>
      </w:r>
    </w:p>
    <w:p w14:paraId="00876FDF" w14:textId="02F5BFDC"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r w:rsidR="00881721" w:rsidRPr="00881721">
        <w:rPr>
          <w:sz w:val="21"/>
          <w:szCs w:val="21"/>
        </w:rPr>
        <w:t xml:space="preserve">In order to create realistic and trustworthy crowd simulation </w:t>
      </w:r>
      <w:commentRangeStart w:id="8"/>
      <w:r w:rsidR="00881721" w:rsidRPr="00881721">
        <w:rPr>
          <w:sz w:val="21"/>
          <w:szCs w:val="21"/>
        </w:rPr>
        <w:t>result</w:t>
      </w:r>
      <w:commentRangeEnd w:id="8"/>
      <w:r w:rsidR="00CE5FB5">
        <w:rPr>
          <w:rStyle w:val="CommentReference"/>
        </w:rPr>
        <w:commentReference w:id="8"/>
      </w:r>
      <w:r w:rsidR="00881721" w:rsidRPr="00881721">
        <w:rPr>
          <w:sz w:val="21"/>
          <w:szCs w:val="21"/>
        </w:rPr>
        <w:t xml:space="preserve">, </w:t>
      </w:r>
      <w:r w:rsidR="00881721">
        <w:rPr>
          <w:sz w:val="21"/>
          <w:szCs w:val="21"/>
        </w:rPr>
        <w:t>I will design a</w:t>
      </w:r>
      <w:r w:rsidR="00881721" w:rsidRPr="00881721">
        <w:rPr>
          <w:sz w:val="21"/>
          <w:szCs w:val="21"/>
        </w:rPr>
        <w:t xml:space="preserve"> sophisticated crowd simulation algorithm that allows agents to achieve complex features. The </w:t>
      </w:r>
      <w:r w:rsidR="00881721">
        <w:rPr>
          <w:sz w:val="21"/>
          <w:szCs w:val="21"/>
        </w:rPr>
        <w:t xml:space="preserve">features I will </w:t>
      </w:r>
      <w:r w:rsidR="00881721" w:rsidRPr="00881721">
        <w:rPr>
          <w:sz w:val="21"/>
          <w:szCs w:val="21"/>
        </w:rPr>
        <w:t xml:space="preserve">implement </w:t>
      </w:r>
      <w:r w:rsidR="00881721">
        <w:rPr>
          <w:sz w:val="21"/>
          <w:szCs w:val="21"/>
        </w:rPr>
        <w:t xml:space="preserve">will be </w:t>
      </w:r>
      <w:r w:rsidR="00881721" w:rsidRPr="00881721">
        <w:rPr>
          <w:sz w:val="21"/>
          <w:szCs w:val="21"/>
        </w:rPr>
        <w:t>obtained from data collections and direct observations from video records in real-life events.</w:t>
      </w:r>
    </w:p>
    <w:p w14:paraId="710827D0" w14:textId="77777777" w:rsidR="00120FF5" w:rsidRPr="00120FF5" w:rsidRDefault="00120FF5" w:rsidP="00120FF5">
      <w:pPr>
        <w:rPr>
          <w:sz w:val="21"/>
          <w:szCs w:val="21"/>
        </w:rPr>
      </w:pPr>
    </w:p>
    <w:p w14:paraId="66DB6473" w14:textId="585BC3C7"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w:t>
      </w:r>
      <w:r w:rsidR="00881721">
        <w:rPr>
          <w:sz w:val="21"/>
          <w:szCs w:val="21"/>
        </w:rPr>
        <w:t xml:space="preserve">might </w:t>
      </w:r>
      <w:r w:rsidRPr="00120FF5">
        <w:rPr>
          <w:sz w:val="21"/>
          <w:szCs w:val="21"/>
        </w:rPr>
        <w:t xml:space="preserve">help understand the </w:t>
      </w:r>
      <w:r w:rsidR="00881721">
        <w:rPr>
          <w:sz w:val="21"/>
          <w:szCs w:val="21"/>
        </w:rPr>
        <w:t>flow movement</w:t>
      </w:r>
      <w:r w:rsidRPr="00120FF5">
        <w:rPr>
          <w:sz w:val="21"/>
          <w:szCs w:val="21"/>
        </w:rPr>
        <w:t xml:space="preserve"> of the moving crowd. However, </w:t>
      </w:r>
      <w:r w:rsidR="00881721">
        <w:rPr>
          <w:sz w:val="21"/>
          <w:szCs w:val="21"/>
        </w:rPr>
        <w:t xml:space="preserve">each </w:t>
      </w:r>
      <w:del w:id="9" w:author="Brian Ricks" w:date="2019-11-21T15:30:00Z">
        <w:r w:rsidR="00881721" w:rsidDel="00CE5FB5">
          <w:rPr>
            <w:sz w:val="21"/>
            <w:szCs w:val="21"/>
          </w:rPr>
          <w:delText xml:space="preserve">people </w:delText>
        </w:r>
      </w:del>
      <w:ins w:id="10" w:author="Brian Ricks" w:date="2019-11-21T15:30:00Z">
        <w:r w:rsidR="00CE5FB5">
          <w:rPr>
            <w:sz w:val="21"/>
            <w:szCs w:val="21"/>
          </w:rPr>
          <w:t xml:space="preserve">person </w:t>
        </w:r>
      </w:ins>
      <w:r w:rsidR="00881721">
        <w:rPr>
          <w:sz w:val="21"/>
          <w:szCs w:val="21"/>
        </w:rPr>
        <w:t xml:space="preserve">in </w:t>
      </w:r>
      <w:del w:id="11" w:author="Brian Ricks" w:date="2019-11-21T15:30:00Z">
        <w:r w:rsidR="00881721" w:rsidDel="00CE5FB5">
          <w:rPr>
            <w:sz w:val="21"/>
            <w:szCs w:val="21"/>
          </w:rPr>
          <w:delText xml:space="preserve">the </w:delText>
        </w:r>
      </w:del>
      <w:ins w:id="12" w:author="Brian Ricks" w:date="2019-11-21T15:30:00Z">
        <w:r w:rsidR="00CE5FB5">
          <w:rPr>
            <w:sz w:val="21"/>
            <w:szCs w:val="21"/>
          </w:rPr>
          <w:t xml:space="preserve">a </w:t>
        </w:r>
      </w:ins>
      <w:r w:rsidR="00881721">
        <w:rPr>
          <w:sz w:val="21"/>
          <w:szCs w:val="21"/>
        </w:rPr>
        <w:t xml:space="preserve">crowd </w:t>
      </w:r>
      <w:del w:id="13" w:author="Brian Ricks" w:date="2019-11-21T15:30:00Z">
        <w:r w:rsidR="00881721" w:rsidDel="00CE5FB5">
          <w:rPr>
            <w:sz w:val="21"/>
            <w:szCs w:val="21"/>
          </w:rPr>
          <w:delText xml:space="preserve">are </w:delText>
        </w:r>
      </w:del>
      <w:ins w:id="14" w:author="Brian Ricks" w:date="2019-11-21T15:30:00Z">
        <w:r w:rsidR="00CE5FB5">
          <w:rPr>
            <w:sz w:val="21"/>
            <w:szCs w:val="21"/>
          </w:rPr>
          <w:t xml:space="preserve">is </w:t>
        </w:r>
      </w:ins>
      <w:r w:rsidR="00881721">
        <w:rPr>
          <w:sz w:val="21"/>
          <w:szCs w:val="21"/>
        </w:rPr>
        <w:t>independent. In order to achieve this feature,</w:t>
      </w:r>
      <w:r w:rsidRPr="00120FF5">
        <w:rPr>
          <w:sz w:val="21"/>
          <w:szCs w:val="21"/>
        </w:rPr>
        <w:t xml:space="preserve"> we </w:t>
      </w:r>
      <w:r w:rsidR="00881721">
        <w:rPr>
          <w:sz w:val="21"/>
          <w:szCs w:val="21"/>
        </w:rPr>
        <w:t xml:space="preserve">will </w:t>
      </w:r>
      <w:r w:rsidRPr="00120FF5">
        <w:rPr>
          <w:sz w:val="21"/>
          <w:szCs w:val="21"/>
        </w:rPr>
        <w:t>divide the crowd into groups that contains 2 people or individuals</w:t>
      </w:r>
      <w:ins w:id="15" w:author="Brian Ricks" w:date="2019-11-21T15:30:00Z">
        <w:r w:rsidR="00CE5FB5">
          <w:rPr>
            <w:sz w:val="21"/>
            <w:szCs w:val="21"/>
          </w:rPr>
          <w:t xml:space="preserve"> so</w:t>
        </w:r>
      </w:ins>
      <w:del w:id="16" w:author="Brian Ricks" w:date="2019-11-21T15:30:00Z">
        <w:r w:rsidRPr="00120FF5" w:rsidDel="00CE5FB5">
          <w:rPr>
            <w:sz w:val="21"/>
            <w:szCs w:val="21"/>
          </w:rPr>
          <w:delText>,</w:delText>
        </w:r>
      </w:del>
      <w:r w:rsidRPr="00120FF5">
        <w:rPr>
          <w:sz w:val="21"/>
          <w:szCs w:val="21"/>
        </w:rPr>
        <w:t xml:space="preserve"> the behavior of the crowd can be more realistic. In a group, people </w:t>
      </w:r>
      <w:ins w:id="17" w:author="Brian Ricks" w:date="2019-11-21T15:31:00Z">
        <w:r w:rsidR="00CE5FB5">
          <w:rPr>
            <w:sz w:val="21"/>
            <w:szCs w:val="21"/>
          </w:rPr>
          <w:t xml:space="preserve">that </w:t>
        </w:r>
      </w:ins>
      <w:r w:rsidRPr="00120FF5">
        <w:rPr>
          <w:sz w:val="21"/>
          <w:szCs w:val="21"/>
        </w:rPr>
        <w:t xml:space="preserve">know each </w:t>
      </w:r>
      <w:r w:rsidR="00881721">
        <w:rPr>
          <w:sz w:val="21"/>
          <w:szCs w:val="21"/>
        </w:rPr>
        <w:t xml:space="preserve">other </w:t>
      </w:r>
      <w:r w:rsidRPr="00120FF5">
        <w:rPr>
          <w:sz w:val="21"/>
          <w:szCs w:val="21"/>
        </w:rPr>
        <w:t xml:space="preserve">might walk together. Previous researcher Reynolds [1] proposed a steering approach known as Leader Following (LF). </w:t>
      </w:r>
      <w:r w:rsidR="00881721">
        <w:rPr>
          <w:sz w:val="21"/>
          <w:szCs w:val="21"/>
        </w:rPr>
        <w:t>This</w:t>
      </w:r>
      <w:r w:rsidRPr="00120FF5">
        <w:rPr>
          <w:sz w:val="21"/>
          <w:szCs w:val="21"/>
        </w:rPr>
        <w:t xml:space="preserve"> approach </w:t>
      </w:r>
      <w:del w:id="18" w:author="Brian Ricks" w:date="2019-11-21T15:31:00Z">
        <w:r w:rsidR="00881721" w:rsidDel="00CE5FB5">
          <w:rPr>
            <w:sz w:val="21"/>
            <w:szCs w:val="21"/>
          </w:rPr>
          <w:delText xml:space="preserve">will </w:delText>
        </w:r>
      </w:del>
      <w:r w:rsidR="00881721">
        <w:rPr>
          <w:sz w:val="21"/>
          <w:szCs w:val="21"/>
        </w:rPr>
        <w:t xml:space="preserve">also </w:t>
      </w:r>
      <w:r w:rsidRPr="00120FF5">
        <w:rPr>
          <w:sz w:val="21"/>
          <w:szCs w:val="21"/>
        </w:rPr>
        <w:t>involve</w:t>
      </w:r>
      <w:ins w:id="19" w:author="Brian Ricks" w:date="2019-11-21T15:31:00Z">
        <w:r w:rsidR="00CE5FB5">
          <w:rPr>
            <w:sz w:val="21"/>
            <w:szCs w:val="21"/>
          </w:rPr>
          <w:t>s</w:t>
        </w:r>
      </w:ins>
      <w:r w:rsidRPr="00120FF5">
        <w:rPr>
          <w:sz w:val="21"/>
          <w:szCs w:val="21"/>
        </w:rPr>
        <w:t xml:space="preserve"> pair agents where the “follower” agent follows the leader and stays </w:t>
      </w:r>
      <w:del w:id="20" w:author="Brian Ricks" w:date="2019-11-21T15:31:00Z">
        <w:r w:rsidRPr="00120FF5" w:rsidDel="00CE5FB5">
          <w:rPr>
            <w:sz w:val="21"/>
            <w:szCs w:val="21"/>
          </w:rPr>
          <w:delText xml:space="preserve">on </w:delText>
        </w:r>
      </w:del>
      <w:ins w:id="21" w:author="Brian Ricks" w:date="2019-11-21T15:31:00Z">
        <w:r w:rsidR="00CE5FB5">
          <w:rPr>
            <w:sz w:val="21"/>
            <w:szCs w:val="21"/>
          </w:rPr>
          <w:t>to</w:t>
        </w:r>
        <w:r w:rsidR="00CE5FB5" w:rsidRPr="00120FF5">
          <w:rPr>
            <w:sz w:val="21"/>
            <w:szCs w:val="21"/>
          </w:rPr>
          <w:t xml:space="preserve"> </w:t>
        </w:r>
      </w:ins>
      <w:r w:rsidRPr="00120FF5">
        <w:rPr>
          <w:sz w:val="21"/>
          <w:szCs w:val="21"/>
        </w:rPr>
        <w:t xml:space="preserve">its side. </w:t>
      </w:r>
      <w:del w:id="22" w:author="Brian Ricks" w:date="2019-11-21T15:31:00Z">
        <w:r w:rsidRPr="00120FF5" w:rsidDel="00CE5FB5">
          <w:rPr>
            <w:sz w:val="21"/>
            <w:szCs w:val="21"/>
          </w:rPr>
          <w:delText xml:space="preserve">This </w:delText>
        </w:r>
      </w:del>
      <w:ins w:id="23" w:author="Brian Ricks" w:date="2019-11-21T15:31:00Z">
        <w:r w:rsidR="00CE5FB5">
          <w:rPr>
            <w:sz w:val="21"/>
            <w:szCs w:val="21"/>
          </w:rPr>
          <w:t>The</w:t>
        </w:r>
        <w:r w:rsidR="00CE5FB5" w:rsidRPr="00120FF5">
          <w:rPr>
            <w:sz w:val="21"/>
            <w:szCs w:val="21"/>
          </w:rPr>
          <w:t xml:space="preserve"> </w:t>
        </w:r>
      </w:ins>
      <w:r w:rsidRPr="00120FF5">
        <w:rPr>
          <w:sz w:val="21"/>
          <w:szCs w:val="21"/>
        </w:rPr>
        <w:t xml:space="preserve">disadvantage of this approach is that </w:t>
      </w:r>
      <w:del w:id="24" w:author="Brian Ricks" w:date="2019-11-21T15:31:00Z">
        <w:r w:rsidRPr="00120FF5" w:rsidDel="00CE5FB5">
          <w:rPr>
            <w:sz w:val="21"/>
            <w:szCs w:val="21"/>
          </w:rPr>
          <w:delText xml:space="preserve">in this basic steering approach, </w:delText>
        </w:r>
      </w:del>
      <w:r w:rsidRPr="00120FF5">
        <w:rPr>
          <w:sz w:val="21"/>
          <w:szCs w:val="21"/>
        </w:rPr>
        <w:t xml:space="preserve">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76486311" w14:textId="201463F1" w:rsidR="00AE7AE9" w:rsidRPr="00AE7AE9" w:rsidRDefault="00120FF5" w:rsidP="00AE7AE9">
      <w:pPr>
        <w:rPr>
          <w:sz w:val="21"/>
          <w:szCs w:val="21"/>
        </w:rPr>
      </w:pPr>
      <w:r w:rsidRPr="00120FF5">
        <w:rPr>
          <w:sz w:val="21"/>
          <w:szCs w:val="21"/>
        </w:rPr>
        <w:t>More recent simulations of crowds of people use more complicated calculation</w:t>
      </w:r>
      <w:ins w:id="25" w:author="Brian Ricks" w:date="2019-11-21T15:32:00Z">
        <w:r w:rsidR="00CE5FB5">
          <w:rPr>
            <w:sz w:val="21"/>
            <w:szCs w:val="21"/>
          </w:rPr>
          <w:t>s</w:t>
        </w:r>
      </w:ins>
      <w:r w:rsidRPr="00120FF5">
        <w:rPr>
          <w:sz w:val="21"/>
          <w:szCs w:val="21"/>
        </w:rPr>
        <w:t xml:space="preserve">. For example, previous approach [2] designs agent as ellipses that have a sense of the environment and plan their own path ahead of time to avoid agent collisions. Unfortunately, the output of this kind of simulation lacks realism and flexibility. </w:t>
      </w:r>
      <w:r w:rsidR="00AE7AE9" w:rsidRPr="00AE7AE9">
        <w:rPr>
          <w:sz w:val="21"/>
          <w:szCs w:val="21"/>
        </w:rPr>
        <w:t>Since it does not involve complex behaviors such as allowing agents to move in and out of different group or queues based on agent’s desire, agents who have planned a path ahead of time might end up a situation such as an unnatural long waiting line in the scene where several shorter lines exist. However, in reality, people do not just stay in waiting line once they choose it</w:t>
      </w:r>
      <w:ins w:id="26" w:author="Brian Ricks" w:date="2019-11-21T15:32:00Z">
        <w:r w:rsidR="00CE5FB5">
          <w:rPr>
            <w:sz w:val="21"/>
            <w:szCs w:val="21"/>
          </w:rPr>
          <w:t>;</w:t>
        </w:r>
      </w:ins>
      <w:del w:id="27" w:author="Brian Ricks" w:date="2019-11-21T15:32:00Z">
        <w:r w:rsidR="00AE7AE9" w:rsidRPr="00AE7AE9" w:rsidDel="00CE5FB5">
          <w:rPr>
            <w:sz w:val="21"/>
            <w:szCs w:val="21"/>
          </w:rPr>
          <w:delText>,</w:delText>
        </w:r>
      </w:del>
      <w:r w:rsidR="00AE7AE9" w:rsidRPr="00AE7AE9">
        <w:rPr>
          <w:sz w:val="21"/>
          <w:szCs w:val="21"/>
        </w:rPr>
        <w:t xml:space="preserve"> they might need to change </w:t>
      </w:r>
      <w:del w:id="28" w:author="Brian Ricks" w:date="2019-11-21T15:32:00Z">
        <w:r w:rsidR="00AE7AE9" w:rsidRPr="00AE7AE9" w:rsidDel="00CE5FB5">
          <w:rPr>
            <w:sz w:val="21"/>
            <w:szCs w:val="21"/>
          </w:rPr>
          <w:delText xml:space="preserve">waiting </w:delText>
        </w:r>
      </w:del>
      <w:r w:rsidR="00AE7AE9" w:rsidRPr="00AE7AE9">
        <w:rPr>
          <w:sz w:val="21"/>
          <w:szCs w:val="21"/>
        </w:rPr>
        <w:t>lines if there is a better option.</w:t>
      </w:r>
    </w:p>
    <w:p w14:paraId="5E12BDA7" w14:textId="1002AB01" w:rsidR="00AE7AE9" w:rsidRDefault="00AE7AE9">
      <w:pPr>
        <w:rPr>
          <w:sz w:val="21"/>
          <w:szCs w:val="21"/>
        </w:rPr>
      </w:pPr>
    </w:p>
    <w:p w14:paraId="5166F817" w14:textId="77777777" w:rsidR="00AE7AE9" w:rsidRDefault="00AE7AE9">
      <w:pPr>
        <w:rPr>
          <w:sz w:val="21"/>
          <w:szCs w:val="21"/>
        </w:rPr>
      </w:pPr>
    </w:p>
    <w:p w14:paraId="64727D87" w14:textId="22809976" w:rsidR="00120FF5" w:rsidRPr="009C3615" w:rsidRDefault="00925739" w:rsidP="00403620">
      <w:pPr>
        <w:spacing w:line="360" w:lineRule="auto"/>
        <w:rPr>
          <w:b/>
          <w:bCs/>
          <w:sz w:val="28"/>
          <w:szCs w:val="28"/>
        </w:rPr>
      </w:pPr>
      <w:r>
        <w:rPr>
          <w:b/>
          <w:bCs/>
          <w:sz w:val="28"/>
          <w:szCs w:val="28"/>
        </w:rPr>
        <w:t xml:space="preserve">2 </w:t>
      </w:r>
      <w:r w:rsidR="00120FF5" w:rsidRPr="009C3615">
        <w:rPr>
          <w:b/>
          <w:bCs/>
          <w:sz w:val="28"/>
          <w:szCs w:val="28"/>
        </w:rPr>
        <w:t>Related Work</w:t>
      </w:r>
    </w:p>
    <w:p w14:paraId="67AF3FFF" w14:textId="401A2FDD" w:rsidR="00AE7AE9" w:rsidRPr="00AE7AE9" w:rsidRDefault="00AE7AE9" w:rsidP="00AE7AE9">
      <w:pPr>
        <w:rPr>
          <w:sz w:val="21"/>
          <w:szCs w:val="21"/>
        </w:rPr>
      </w:pPr>
      <w:r w:rsidRPr="00AE7AE9">
        <w:rPr>
          <w:rFonts w:hint="eastAsia"/>
          <w:sz w:val="21"/>
          <w:szCs w:val="21"/>
        </w:rPr>
        <w:t>M</w:t>
      </w:r>
      <w:r w:rsidRPr="00AE7AE9">
        <w:rPr>
          <w:sz w:val="21"/>
          <w:szCs w:val="21"/>
        </w:rPr>
        <w:t>any</w:t>
      </w:r>
      <w:r>
        <w:rPr>
          <w:sz w:val="21"/>
          <w:szCs w:val="21"/>
        </w:rPr>
        <w:t xml:space="preserve"> simulations</w:t>
      </w:r>
      <w:r w:rsidRPr="00AE7AE9">
        <w:rPr>
          <w:sz w:val="21"/>
          <w:szCs w:val="21"/>
        </w:rPr>
        <w:t xml:space="preserve"> have achieved </w:t>
      </w:r>
      <w:del w:id="29" w:author="Brian Ricks" w:date="2019-11-21T15:32:00Z">
        <w:r w:rsidRPr="00AE7AE9" w:rsidDel="00CE5FB5">
          <w:rPr>
            <w:sz w:val="21"/>
            <w:szCs w:val="21"/>
          </w:rPr>
          <w:delText xml:space="preserve">the </w:delText>
        </w:r>
      </w:del>
      <w:r w:rsidRPr="00AE7AE9">
        <w:rPr>
          <w:sz w:val="21"/>
          <w:szCs w:val="21"/>
        </w:rPr>
        <w:t xml:space="preserve">complicated </w:t>
      </w:r>
      <w:r w:rsidRPr="00AE7AE9">
        <w:rPr>
          <w:rFonts w:hint="eastAsia"/>
          <w:sz w:val="21"/>
          <w:szCs w:val="21"/>
        </w:rPr>
        <w:t>be</w:t>
      </w:r>
      <w:r w:rsidRPr="00AE7AE9">
        <w:rPr>
          <w:sz w:val="21"/>
          <w:szCs w:val="21"/>
        </w:rPr>
        <w:t>haviors. Julio Godoy [</w:t>
      </w:r>
      <w:r w:rsidR="005D7E9B">
        <w:rPr>
          <w:sz w:val="21"/>
          <w:szCs w:val="21"/>
        </w:rPr>
        <w:t>6</w:t>
      </w:r>
      <w:r w:rsidRPr="00AE7AE9">
        <w:rPr>
          <w:sz w:val="21"/>
          <w:szCs w:val="21"/>
        </w:rPr>
        <w:t xml:space="preserve">] provided </w:t>
      </w:r>
      <w:ins w:id="30" w:author="Brian Ricks" w:date="2019-11-21T15:33:00Z">
        <w:r w:rsidR="00CE5FB5">
          <w:rPr>
            <w:sz w:val="21"/>
            <w:szCs w:val="21"/>
          </w:rPr>
          <w:t xml:space="preserve">a </w:t>
        </w:r>
      </w:ins>
      <w:r w:rsidRPr="00AE7AE9">
        <w:rPr>
          <w:sz w:val="21"/>
          <w:szCs w:val="21"/>
        </w:rPr>
        <w:t xml:space="preserve">dynamic agent base approach that </w:t>
      </w:r>
      <w:ins w:id="31" w:author="Brian Ricks" w:date="2019-11-21T15:33:00Z">
        <w:r w:rsidR="00CE5FB5">
          <w:rPr>
            <w:sz w:val="21"/>
            <w:szCs w:val="21"/>
          </w:rPr>
          <w:t xml:space="preserve">allowed </w:t>
        </w:r>
      </w:ins>
      <w:r w:rsidRPr="00AE7AE9">
        <w:rPr>
          <w:sz w:val="21"/>
          <w:szCs w:val="21"/>
        </w:rPr>
        <w:t>agent</w:t>
      </w:r>
      <w:r>
        <w:rPr>
          <w:sz w:val="21"/>
          <w:szCs w:val="21"/>
        </w:rPr>
        <w:t>s</w:t>
      </w:r>
      <w:r w:rsidRPr="00AE7AE9">
        <w:rPr>
          <w:sz w:val="21"/>
          <w:szCs w:val="21"/>
        </w:rPr>
        <w:t xml:space="preserve"> in </w:t>
      </w:r>
      <w:del w:id="32" w:author="Brian Ricks" w:date="2019-11-21T15:33:00Z">
        <w:r w:rsidRPr="00AE7AE9" w:rsidDel="00CE5FB5">
          <w:rPr>
            <w:sz w:val="21"/>
            <w:szCs w:val="21"/>
          </w:rPr>
          <w:delText xml:space="preserve">the </w:delText>
        </w:r>
      </w:del>
      <w:ins w:id="33" w:author="Brian Ricks" w:date="2019-11-21T15:33:00Z">
        <w:r w:rsidR="00CE5FB5">
          <w:rPr>
            <w:sz w:val="21"/>
            <w:szCs w:val="21"/>
          </w:rPr>
          <w:t>a</w:t>
        </w:r>
        <w:r w:rsidR="00CE5FB5" w:rsidRPr="00AE7AE9">
          <w:rPr>
            <w:sz w:val="21"/>
            <w:szCs w:val="21"/>
          </w:rPr>
          <w:t xml:space="preserve"> </w:t>
        </w:r>
      </w:ins>
      <w:r w:rsidRPr="00AE7AE9">
        <w:rPr>
          <w:sz w:val="21"/>
          <w:szCs w:val="21"/>
        </w:rPr>
        <w:t xml:space="preserve">scene </w:t>
      </w:r>
      <w:del w:id="34" w:author="Brian Ricks" w:date="2019-11-21T15:33:00Z">
        <w:r w:rsidRPr="00AE7AE9" w:rsidDel="00CE5FB5">
          <w:rPr>
            <w:sz w:val="21"/>
            <w:szCs w:val="21"/>
          </w:rPr>
          <w:delText xml:space="preserve">could </w:delText>
        </w:r>
      </w:del>
      <w:proofErr w:type="gramStart"/>
      <w:ins w:id="35" w:author="Brian Ricks" w:date="2019-11-21T15:33:00Z">
        <w:r w:rsidR="00CE5FB5">
          <w:rPr>
            <w:sz w:val="21"/>
            <w:szCs w:val="21"/>
          </w:rPr>
          <w:t xml:space="preserve">to </w:t>
        </w:r>
        <w:r w:rsidR="00CE5FB5" w:rsidRPr="00AE7AE9">
          <w:rPr>
            <w:sz w:val="21"/>
            <w:szCs w:val="21"/>
          </w:rPr>
          <w:t xml:space="preserve"> </w:t>
        </w:r>
      </w:ins>
      <w:r w:rsidRPr="00AE7AE9">
        <w:rPr>
          <w:sz w:val="21"/>
          <w:szCs w:val="21"/>
        </w:rPr>
        <w:t>have</w:t>
      </w:r>
      <w:proofErr w:type="gramEnd"/>
      <w:r w:rsidRPr="00AE7AE9">
        <w:rPr>
          <w:sz w:val="21"/>
          <w:szCs w:val="21"/>
        </w:rPr>
        <w:t xml:space="preserve"> distinct goals </w:t>
      </w:r>
      <w:del w:id="36" w:author="Brian Ricks" w:date="2019-11-21T15:33:00Z">
        <w:r w:rsidRPr="00AE7AE9" w:rsidDel="00CE5FB5">
          <w:rPr>
            <w:sz w:val="21"/>
            <w:szCs w:val="21"/>
          </w:rPr>
          <w:delText xml:space="preserve">to </w:delText>
        </w:r>
      </w:del>
      <w:ins w:id="37" w:author="Brian Ricks" w:date="2019-11-21T15:33:00Z">
        <w:r w:rsidR="00CE5FB5">
          <w:rPr>
            <w:sz w:val="21"/>
            <w:szCs w:val="21"/>
          </w:rPr>
          <w:t>and</w:t>
        </w:r>
        <w:r w:rsidR="00CE5FB5" w:rsidRPr="00AE7AE9">
          <w:rPr>
            <w:sz w:val="21"/>
            <w:szCs w:val="21"/>
          </w:rPr>
          <w:t xml:space="preserve"> </w:t>
        </w:r>
      </w:ins>
      <w:r w:rsidRPr="00AE7AE9">
        <w:rPr>
          <w:sz w:val="21"/>
          <w:szCs w:val="21"/>
        </w:rPr>
        <w:t xml:space="preserve">plan their own movements and collision avoidance </w:t>
      </w:r>
      <w:r w:rsidR="002E4A82">
        <w:rPr>
          <w:sz w:val="21"/>
          <w:szCs w:val="21"/>
        </w:rPr>
        <w:t>ability</w:t>
      </w:r>
      <w:r w:rsidRPr="00AE7AE9">
        <w:rPr>
          <w:sz w:val="21"/>
          <w:szCs w:val="21"/>
        </w:rPr>
        <w:t xml:space="preserve">. Interactions among each agent are </w:t>
      </w:r>
      <w:del w:id="38" w:author="Brian Ricks" w:date="2019-11-21T15:33:00Z">
        <w:r w:rsidRPr="00AE7AE9" w:rsidDel="00CE5FB5">
          <w:rPr>
            <w:sz w:val="21"/>
            <w:szCs w:val="21"/>
          </w:rPr>
          <w:delText xml:space="preserve">being </w:delText>
        </w:r>
      </w:del>
      <w:r w:rsidRPr="00AE7AE9">
        <w:rPr>
          <w:sz w:val="21"/>
          <w:szCs w:val="21"/>
        </w:rPr>
        <w:t>“polite” and natural after agents learned optimal strategy in the given simulated environment. Carmine [</w:t>
      </w:r>
      <w:r w:rsidR="00DB4F1C">
        <w:rPr>
          <w:sz w:val="21"/>
          <w:szCs w:val="21"/>
        </w:rPr>
        <w:t>3</w:t>
      </w:r>
      <w:r w:rsidRPr="00AE7AE9">
        <w:rPr>
          <w:sz w:val="21"/>
          <w:szCs w:val="21"/>
        </w:rPr>
        <w:t xml:space="preserve">] </w:t>
      </w:r>
      <w:r w:rsidRPr="00AE7AE9">
        <w:rPr>
          <w:rFonts w:hint="eastAsia"/>
          <w:sz w:val="21"/>
          <w:szCs w:val="21"/>
        </w:rPr>
        <w:t>extended</w:t>
      </w:r>
      <w:r w:rsidRPr="00AE7AE9">
        <w:rPr>
          <w:sz w:val="21"/>
          <w:szCs w:val="21"/>
        </w:rPr>
        <w:t xml:space="preserve"> state-of-art predictive approach</w:t>
      </w:r>
      <w:ins w:id="39" w:author="Brian Ricks" w:date="2019-11-21T15:33:00Z">
        <w:r w:rsidR="00CE5FB5">
          <w:rPr>
            <w:sz w:val="21"/>
            <w:szCs w:val="21"/>
          </w:rPr>
          <w:t>es</w:t>
        </w:r>
      </w:ins>
      <w:r w:rsidRPr="00AE7AE9">
        <w:rPr>
          <w:sz w:val="21"/>
          <w:szCs w:val="21"/>
        </w:rPr>
        <w:t xml:space="preserve"> with </w:t>
      </w:r>
      <w:del w:id="40" w:author="Brian Ricks" w:date="2019-11-21T15:33:00Z">
        <w:r w:rsidRPr="00AE7AE9" w:rsidDel="00CE5FB5">
          <w:rPr>
            <w:sz w:val="21"/>
            <w:szCs w:val="21"/>
          </w:rPr>
          <w:delText xml:space="preserve">the </w:delText>
        </w:r>
      </w:del>
      <w:r w:rsidRPr="00AE7AE9">
        <w:rPr>
          <w:sz w:val="21"/>
          <w:szCs w:val="21"/>
        </w:rPr>
        <w:t xml:space="preserve">social awareness, prediction and social collision avoidance to achieve the prediction in social path following behavior. Social awareness is signaling agents that are approaching each other, then agents adjust </w:t>
      </w:r>
      <w:del w:id="41" w:author="Brian Ricks" w:date="2019-11-21T15:33:00Z">
        <w:r w:rsidRPr="00AE7AE9" w:rsidDel="00CE5FB5">
          <w:rPr>
            <w:sz w:val="21"/>
            <w:szCs w:val="21"/>
          </w:rPr>
          <w:delText xml:space="preserve">its </w:delText>
        </w:r>
      </w:del>
      <w:ins w:id="42" w:author="Brian Ricks" w:date="2019-11-21T15:33:00Z">
        <w:r w:rsidR="00CE5FB5">
          <w:rPr>
            <w:sz w:val="21"/>
            <w:szCs w:val="21"/>
          </w:rPr>
          <w:t>their</w:t>
        </w:r>
        <w:r w:rsidR="00CE5FB5" w:rsidRPr="00AE7AE9">
          <w:rPr>
            <w:sz w:val="21"/>
            <w:szCs w:val="21"/>
          </w:rPr>
          <w:t xml:space="preserve"> </w:t>
        </w:r>
      </w:ins>
      <w:r w:rsidRPr="00AE7AE9">
        <w:rPr>
          <w:sz w:val="21"/>
          <w:szCs w:val="21"/>
        </w:rPr>
        <w:t xml:space="preserve">behavior and direction for </w:t>
      </w:r>
      <w:del w:id="43" w:author="Brian Ricks" w:date="2019-11-21T15:34:00Z">
        <w:r w:rsidRPr="00AE7AE9" w:rsidDel="00CE5FB5">
          <w:rPr>
            <w:sz w:val="21"/>
            <w:szCs w:val="21"/>
          </w:rPr>
          <w:delText xml:space="preserve">the </w:delText>
        </w:r>
      </w:del>
      <w:r w:rsidRPr="00AE7AE9">
        <w:rPr>
          <w:sz w:val="21"/>
          <w:szCs w:val="21"/>
        </w:rPr>
        <w:t xml:space="preserve">future social interaction </w:t>
      </w:r>
      <w:del w:id="44" w:author="Brian Ricks" w:date="2019-11-21T15:34:00Z">
        <w:r w:rsidRPr="00AE7AE9" w:rsidDel="00CE5FB5">
          <w:rPr>
            <w:sz w:val="21"/>
            <w:szCs w:val="21"/>
          </w:rPr>
          <w:delText xml:space="preserve">could </w:delText>
        </w:r>
      </w:del>
      <w:ins w:id="45" w:author="Brian Ricks" w:date="2019-11-21T15:34:00Z">
        <w:r w:rsidR="00CE5FB5">
          <w:rPr>
            <w:sz w:val="21"/>
            <w:szCs w:val="21"/>
          </w:rPr>
          <w:t>to</w:t>
        </w:r>
        <w:r w:rsidR="00CE5FB5" w:rsidRPr="00AE7AE9">
          <w:rPr>
            <w:sz w:val="21"/>
            <w:szCs w:val="21"/>
          </w:rPr>
          <w:t xml:space="preserve"> </w:t>
        </w:r>
      </w:ins>
      <w:r w:rsidRPr="00AE7AE9">
        <w:rPr>
          <w:sz w:val="21"/>
          <w:szCs w:val="21"/>
        </w:rPr>
        <w:t>improve the realism. In the simulation, simply allow</w:t>
      </w:r>
      <w:ins w:id="46" w:author="Brian Ricks" w:date="2019-11-21T15:34:00Z">
        <w:r w:rsidR="00CE5FB5">
          <w:rPr>
            <w:sz w:val="21"/>
            <w:szCs w:val="21"/>
          </w:rPr>
          <w:t>ing</w:t>
        </w:r>
      </w:ins>
      <w:r w:rsidRPr="00AE7AE9">
        <w:rPr>
          <w:sz w:val="21"/>
          <w:szCs w:val="21"/>
        </w:rPr>
        <w:t xml:space="preserve"> the agents to have interaction, repulsive forces and given priority are not </w:t>
      </w:r>
      <w:r w:rsidRPr="00AE7AE9">
        <w:rPr>
          <w:sz w:val="21"/>
          <w:szCs w:val="21"/>
        </w:rPr>
        <w:lastRenderedPageBreak/>
        <w:t>enough. In order to simulate social interactions among agents in the crowd, Walk Along Steering [</w:t>
      </w:r>
      <w:r w:rsidR="00C43C95">
        <w:rPr>
          <w:sz w:val="21"/>
          <w:szCs w:val="21"/>
        </w:rPr>
        <w:t>4</w:t>
      </w:r>
      <w:r w:rsidRPr="00AE7AE9">
        <w:rPr>
          <w:sz w:val="21"/>
          <w:szCs w:val="21"/>
        </w:rPr>
        <w:t>] developed the Walk Along Steering</w:t>
      </w:r>
      <w:ins w:id="47" w:author="Brian Ricks" w:date="2019-11-21T15:34:00Z">
        <w:r w:rsidR="00CE5FB5">
          <w:rPr>
            <w:sz w:val="21"/>
            <w:szCs w:val="21"/>
          </w:rPr>
          <w:t xml:space="preserve"> algorithm that</w:t>
        </w:r>
      </w:ins>
      <w:r w:rsidRPr="00AE7AE9">
        <w:rPr>
          <w:sz w:val="21"/>
          <w:szCs w:val="21"/>
        </w:rPr>
        <w:t xml:space="preserve"> allows agents in small group</w:t>
      </w:r>
      <w:ins w:id="48" w:author="Brian Ricks" w:date="2019-11-21T15:34:00Z">
        <w:r w:rsidR="00CE5FB5">
          <w:rPr>
            <w:sz w:val="21"/>
            <w:szCs w:val="21"/>
          </w:rPr>
          <w:t>s to</w:t>
        </w:r>
      </w:ins>
      <w:r w:rsidRPr="00AE7AE9">
        <w:rPr>
          <w:sz w:val="21"/>
          <w:szCs w:val="21"/>
        </w:rPr>
        <w:t xml:space="preserve"> have six social steering behaviors that makes agents’ movement and reaction smooth</w:t>
      </w:r>
      <w:del w:id="49" w:author="Brian Ricks" w:date="2019-11-21T15:34:00Z">
        <w:r w:rsidRPr="00AE7AE9" w:rsidDel="00CE5FB5">
          <w:rPr>
            <w:sz w:val="21"/>
            <w:szCs w:val="21"/>
          </w:rPr>
          <w:delText>ly</w:delText>
        </w:r>
      </w:del>
      <w:r w:rsidRPr="00AE7AE9">
        <w:rPr>
          <w:sz w:val="21"/>
          <w:szCs w:val="21"/>
        </w:rPr>
        <w:t xml:space="preserve"> and natural</w:t>
      </w:r>
      <w:del w:id="50" w:author="Brian Ricks" w:date="2019-11-21T15:34:00Z">
        <w:r w:rsidRPr="00AE7AE9" w:rsidDel="00CE5FB5">
          <w:rPr>
            <w:sz w:val="21"/>
            <w:szCs w:val="21"/>
          </w:rPr>
          <w:delText>ly</w:delText>
        </w:r>
      </w:del>
      <w:r w:rsidRPr="00AE7AE9">
        <w:rPr>
          <w:sz w:val="21"/>
          <w:szCs w:val="21"/>
        </w:rPr>
        <w:t xml:space="preserve">. Based on </w:t>
      </w:r>
      <w:ins w:id="51" w:author="Brian Ricks" w:date="2019-11-21T15:35:00Z">
        <w:r w:rsidR="00CE5FB5">
          <w:rPr>
            <w:sz w:val="21"/>
            <w:szCs w:val="21"/>
          </w:rPr>
          <w:t xml:space="preserve">a </w:t>
        </w:r>
      </w:ins>
      <w:r w:rsidRPr="00AE7AE9">
        <w:rPr>
          <w:sz w:val="21"/>
          <w:szCs w:val="21"/>
        </w:rPr>
        <w:t>three-layer architecture controlling motion of IVAs designed by</w:t>
      </w:r>
      <w:r w:rsidR="00BB46EF">
        <w:rPr>
          <w:sz w:val="21"/>
          <w:szCs w:val="21"/>
        </w:rPr>
        <w:t xml:space="preserve"> </w:t>
      </w:r>
      <w:r w:rsidR="00BB46EF">
        <w:rPr>
          <w:rFonts w:hint="eastAsia"/>
          <w:sz w:val="21"/>
          <w:szCs w:val="21"/>
        </w:rPr>
        <w:t>Reynolds</w:t>
      </w:r>
      <w:r w:rsidRPr="00AE7AE9">
        <w:rPr>
          <w:sz w:val="21"/>
          <w:szCs w:val="21"/>
        </w:rPr>
        <w:t xml:space="preserve"> [</w:t>
      </w:r>
      <w:r w:rsidR="00BB46EF">
        <w:rPr>
          <w:sz w:val="21"/>
          <w:szCs w:val="21"/>
        </w:rPr>
        <w:t>1</w:t>
      </w:r>
      <w:r w:rsidRPr="00AE7AE9">
        <w:rPr>
          <w:sz w:val="21"/>
          <w:szCs w:val="21"/>
        </w:rPr>
        <w:t xml:space="preserve">], agents could achieve patterns like following, avoidance, waiting and approaching. To allow the crowd </w:t>
      </w:r>
      <w:del w:id="52" w:author="Brian Ricks" w:date="2019-11-21T15:35:00Z">
        <w:r w:rsidRPr="00AE7AE9" w:rsidDel="00CE5FB5">
          <w:rPr>
            <w:sz w:val="21"/>
            <w:szCs w:val="21"/>
          </w:rPr>
          <w:delText xml:space="preserve">has </w:delText>
        </w:r>
      </w:del>
      <w:ins w:id="53" w:author="Brian Ricks" w:date="2019-11-21T15:35:00Z">
        <w:r w:rsidR="00CE5FB5">
          <w:rPr>
            <w:sz w:val="21"/>
            <w:szCs w:val="21"/>
          </w:rPr>
          <w:t>to have</w:t>
        </w:r>
        <w:r w:rsidR="00CE5FB5" w:rsidRPr="00AE7AE9">
          <w:rPr>
            <w:sz w:val="21"/>
            <w:szCs w:val="21"/>
          </w:rPr>
          <w:t xml:space="preserve"> </w:t>
        </w:r>
      </w:ins>
      <w:r w:rsidRPr="00AE7AE9">
        <w:rPr>
          <w:sz w:val="21"/>
          <w:szCs w:val="21"/>
        </w:rPr>
        <w:t xml:space="preserve">more dynamic social behaviors, </w:t>
      </w:r>
      <w:ins w:id="54" w:author="Brian Ricks" w:date="2019-11-21T15:35:00Z">
        <w:r w:rsidR="00CE5FB5">
          <w:rPr>
            <w:sz w:val="21"/>
            <w:szCs w:val="21"/>
          </w:rPr>
          <w:t>Sa</w:t>
        </w:r>
      </w:ins>
      <w:del w:id="55" w:author="Brian Ricks" w:date="2019-11-21T15:35:00Z">
        <w:r w:rsidRPr="00AE7AE9" w:rsidDel="00CE5FB5">
          <w:rPr>
            <w:sz w:val="21"/>
            <w:szCs w:val="21"/>
          </w:rPr>
          <w:delText>sa</w:delText>
        </w:r>
      </w:del>
      <w:r w:rsidRPr="00AE7AE9">
        <w:rPr>
          <w:sz w:val="21"/>
          <w:szCs w:val="21"/>
        </w:rPr>
        <w:t>i-</w:t>
      </w:r>
      <w:del w:id="56" w:author="Brian Ricks" w:date="2019-11-21T15:35:00Z">
        <w:r w:rsidRPr="00AE7AE9" w:rsidDel="00CE5FB5">
          <w:rPr>
            <w:sz w:val="21"/>
            <w:szCs w:val="21"/>
          </w:rPr>
          <w:delText>k</w:delText>
        </w:r>
      </w:del>
      <w:ins w:id="57" w:author="Brian Ricks" w:date="2019-11-21T15:35:00Z">
        <w:r w:rsidR="00CE5FB5">
          <w:rPr>
            <w:sz w:val="21"/>
            <w:szCs w:val="21"/>
          </w:rPr>
          <w:t>K</w:t>
        </w:r>
      </w:ins>
      <w:r w:rsidRPr="00AE7AE9">
        <w:rPr>
          <w:sz w:val="21"/>
          <w:szCs w:val="21"/>
        </w:rPr>
        <w:t>eung’s [</w:t>
      </w:r>
      <w:r w:rsidR="005D7E9B">
        <w:rPr>
          <w:sz w:val="21"/>
          <w:szCs w:val="21"/>
        </w:rPr>
        <w:t>5</w:t>
      </w:r>
      <w:r w:rsidRPr="00AE7AE9">
        <w:rPr>
          <w:sz w:val="21"/>
          <w:szCs w:val="21"/>
        </w:rPr>
        <w:t xml:space="preserve">] approach presents a crowd simulation that involves behaviors </w:t>
      </w:r>
      <w:del w:id="58" w:author="Brian Ricks" w:date="2019-11-21T15:35:00Z">
        <w:r w:rsidRPr="00AE7AE9" w:rsidDel="00CE5FB5">
          <w:rPr>
            <w:sz w:val="21"/>
            <w:szCs w:val="21"/>
          </w:rPr>
          <w:delText xml:space="preserve">that </w:delText>
        </w:r>
      </w:del>
      <w:r w:rsidRPr="00AE7AE9">
        <w:rPr>
          <w:sz w:val="21"/>
          <w:szCs w:val="21"/>
        </w:rPr>
        <w:t xml:space="preserve">agents </w:t>
      </w:r>
      <w:ins w:id="59" w:author="Brian Ricks" w:date="2019-11-21T15:35:00Z">
        <w:r w:rsidR="00CE5FB5">
          <w:rPr>
            <w:sz w:val="21"/>
            <w:szCs w:val="21"/>
          </w:rPr>
          <w:t xml:space="preserve">that </w:t>
        </w:r>
      </w:ins>
      <w:r w:rsidRPr="00AE7AE9">
        <w:rPr>
          <w:sz w:val="21"/>
          <w:szCs w:val="21"/>
        </w:rPr>
        <w:t xml:space="preserve">are more interactive. In the simulation, two or more agents are required to perform actions simultaneously to finish certain tasks, agents are divided into two categories: workers and pedestrians. </w:t>
      </w:r>
      <w:r w:rsidR="002E4A82">
        <w:rPr>
          <w:sz w:val="21"/>
          <w:szCs w:val="21"/>
        </w:rPr>
        <w:t>T</w:t>
      </w:r>
      <w:r w:rsidRPr="00AE7AE9">
        <w:rPr>
          <w:sz w:val="21"/>
          <w:szCs w:val="21"/>
        </w:rPr>
        <w:t xml:space="preserve">asks can be assigned to worker </w:t>
      </w:r>
      <w:r w:rsidR="00925739" w:rsidRPr="00AE7AE9">
        <w:rPr>
          <w:sz w:val="21"/>
          <w:szCs w:val="21"/>
        </w:rPr>
        <w:t>agents;</w:t>
      </w:r>
      <w:r w:rsidRPr="00AE7AE9">
        <w:rPr>
          <w:sz w:val="21"/>
          <w:szCs w:val="21"/>
        </w:rPr>
        <w:t xml:space="preserve"> workers will cooperate with each other and create complicated behaviors by decomposing a complex task into numbers of simple task.</w:t>
      </w:r>
      <w:r w:rsidR="002E4A82">
        <w:rPr>
          <w:sz w:val="21"/>
          <w:szCs w:val="21"/>
        </w:rPr>
        <w:t xml:space="preserve"> </w:t>
      </w:r>
    </w:p>
    <w:p w14:paraId="5FC31E5A" w14:textId="77777777" w:rsidR="00FB6496" w:rsidRDefault="00FB6496">
      <w:pPr>
        <w:rPr>
          <w:sz w:val="21"/>
          <w:szCs w:val="21"/>
        </w:rPr>
      </w:pPr>
    </w:p>
    <w:p w14:paraId="26DAD8A9" w14:textId="025B12CB" w:rsidR="009C3615" w:rsidRPr="009C3615" w:rsidRDefault="00925739" w:rsidP="00403620">
      <w:pPr>
        <w:spacing w:line="360" w:lineRule="auto"/>
        <w:rPr>
          <w:b/>
          <w:bCs/>
          <w:sz w:val="28"/>
          <w:szCs w:val="28"/>
        </w:rPr>
      </w:pPr>
      <w:r>
        <w:rPr>
          <w:b/>
          <w:bCs/>
          <w:sz w:val="28"/>
          <w:szCs w:val="28"/>
        </w:rPr>
        <w:t xml:space="preserve">3 </w:t>
      </w:r>
      <w:r w:rsidR="00120FF5" w:rsidRPr="009C3615">
        <w:rPr>
          <w:b/>
          <w:bCs/>
          <w:sz w:val="28"/>
          <w:szCs w:val="28"/>
        </w:rPr>
        <w:t>Report Outline</w:t>
      </w:r>
    </w:p>
    <w:p w14:paraId="335EEAF1" w14:textId="4C0F7C3E" w:rsidR="009C3615" w:rsidRDefault="00CE5FB5">
      <w:pPr>
        <w:rPr>
          <w:sz w:val="21"/>
          <w:szCs w:val="21"/>
        </w:rPr>
      </w:pPr>
      <w:ins w:id="60" w:author="Brian Ricks" w:date="2019-11-21T15:35:00Z">
        <w:r>
          <w:rPr>
            <w:sz w:val="21"/>
            <w:szCs w:val="21"/>
          </w:rPr>
          <w:t>In this</w:t>
        </w:r>
      </w:ins>
      <w:del w:id="61" w:author="Brian Ricks" w:date="2019-11-21T15:35:00Z">
        <w:r w:rsidR="008B3B03" w:rsidDel="00CE5FB5">
          <w:rPr>
            <w:rFonts w:hint="eastAsia"/>
            <w:sz w:val="21"/>
            <w:szCs w:val="21"/>
          </w:rPr>
          <w:delText>Next</w:delText>
        </w:r>
      </w:del>
      <w:r w:rsidR="008B3B03">
        <w:rPr>
          <w:sz w:val="21"/>
          <w:szCs w:val="21"/>
        </w:rPr>
        <w:t xml:space="preserve"> section, this report</w:t>
      </w:r>
      <w:r w:rsidR="009C3615">
        <w:rPr>
          <w:sz w:val="21"/>
          <w:szCs w:val="21"/>
        </w:rPr>
        <w:t xml:space="preserve"> presents </w:t>
      </w:r>
      <w:r w:rsidR="00761324">
        <w:rPr>
          <w:sz w:val="21"/>
          <w:szCs w:val="21"/>
        </w:rPr>
        <w:t>important components</w:t>
      </w:r>
      <w:r w:rsidR="009C3615">
        <w:rPr>
          <w:sz w:val="21"/>
          <w:szCs w:val="21"/>
        </w:rPr>
        <w:t xml:space="preserve"> of this application which </w:t>
      </w:r>
      <w:del w:id="62" w:author="Brian Ricks" w:date="2019-11-21T15:36:00Z">
        <w:r w:rsidR="00761324" w:rsidDel="00CE5FB5">
          <w:rPr>
            <w:sz w:val="21"/>
            <w:szCs w:val="21"/>
          </w:rPr>
          <w:delText xml:space="preserve">are </w:delText>
        </w:r>
      </w:del>
      <w:ins w:id="63" w:author="Brian Ricks" w:date="2019-11-21T15:36:00Z">
        <w:r>
          <w:rPr>
            <w:sz w:val="21"/>
            <w:szCs w:val="21"/>
          </w:rPr>
          <w:t xml:space="preserve">use </w:t>
        </w:r>
        <w:proofErr w:type="gramStart"/>
        <w:r>
          <w:rPr>
            <w:sz w:val="21"/>
            <w:szCs w:val="21"/>
          </w:rPr>
          <w:t xml:space="preserve">the  </w:t>
        </w:r>
      </w:ins>
      <w:r w:rsidR="009C3615">
        <w:rPr>
          <w:sz w:val="21"/>
          <w:szCs w:val="21"/>
        </w:rPr>
        <w:t>open</w:t>
      </w:r>
      <w:proofErr w:type="gramEnd"/>
      <w:r w:rsidR="009C3615">
        <w:rPr>
          <w:sz w:val="21"/>
          <w:szCs w:val="21"/>
        </w:rPr>
        <w:t xml:space="preserve"> source </w:t>
      </w:r>
      <w:ins w:id="64" w:author="Brian Ricks" w:date="2019-11-21T15:36:00Z">
        <w:r>
          <w:rPr>
            <w:sz w:val="21"/>
            <w:szCs w:val="21"/>
          </w:rPr>
          <w:t xml:space="preserve">library </w:t>
        </w:r>
      </w:ins>
      <w:r w:rsidR="009C3615">
        <w:rPr>
          <w:sz w:val="21"/>
          <w:szCs w:val="21"/>
        </w:rPr>
        <w:t xml:space="preserve">Recast &amp; Detour. </w:t>
      </w:r>
      <w:r w:rsidR="00A6476A">
        <w:rPr>
          <w:sz w:val="21"/>
          <w:szCs w:val="21"/>
        </w:rPr>
        <w:t xml:space="preserve">Then we discuss </w:t>
      </w:r>
      <w:r w:rsidR="00654121">
        <w:rPr>
          <w:sz w:val="21"/>
          <w:szCs w:val="21"/>
        </w:rPr>
        <w:t>observations and collections</w:t>
      </w:r>
      <w:r w:rsidR="00A6476A">
        <w:rPr>
          <w:sz w:val="21"/>
          <w:szCs w:val="21"/>
        </w:rPr>
        <w:t xml:space="preserve"> </w:t>
      </w:r>
      <w:r w:rsidR="00654121">
        <w:rPr>
          <w:sz w:val="21"/>
          <w:szCs w:val="21"/>
        </w:rPr>
        <w:t xml:space="preserve">of </w:t>
      </w:r>
      <w:r w:rsidR="00A6476A">
        <w:rPr>
          <w:sz w:val="21"/>
          <w:szCs w:val="21"/>
        </w:rPr>
        <w:t xml:space="preserve">real-life video </w:t>
      </w:r>
      <w:r w:rsidR="00654121">
        <w:rPr>
          <w:sz w:val="21"/>
          <w:szCs w:val="21"/>
        </w:rPr>
        <w:t xml:space="preserve">records </w:t>
      </w:r>
      <w:r w:rsidR="00A6476A">
        <w:rPr>
          <w:sz w:val="21"/>
          <w:szCs w:val="21"/>
        </w:rPr>
        <w:t xml:space="preserve">that are essential </w:t>
      </w:r>
      <w:r w:rsidR="00B21CCF">
        <w:rPr>
          <w:sz w:val="21"/>
          <w:szCs w:val="21"/>
        </w:rPr>
        <w:t>to</w:t>
      </w:r>
      <w:r w:rsidR="00A6476A">
        <w:rPr>
          <w:sz w:val="21"/>
          <w:szCs w:val="21"/>
        </w:rPr>
        <w:t xml:space="preserve"> understand the output produced by QueueBehavior</w:t>
      </w:r>
      <w:r w:rsidR="00CD59A6">
        <w:rPr>
          <w:sz w:val="21"/>
          <w:szCs w:val="21"/>
        </w:rPr>
        <w:t>App</w:t>
      </w:r>
      <w:r w:rsidR="00A6476A">
        <w:rPr>
          <w:sz w:val="21"/>
          <w:szCs w:val="21"/>
        </w:rPr>
        <w:t xml:space="preserve">. </w:t>
      </w:r>
      <w:r w:rsidR="009C3615">
        <w:rPr>
          <w:sz w:val="21"/>
          <w:szCs w:val="21"/>
        </w:rPr>
        <w:t xml:space="preserve">Also, </w:t>
      </w:r>
      <w:r w:rsidR="00761324">
        <w:rPr>
          <w:sz w:val="21"/>
          <w:szCs w:val="21"/>
        </w:rPr>
        <w:t xml:space="preserve">we present details about the scene initialization and agent initialization. Then </w:t>
      </w:r>
      <w:r w:rsidR="009C3615">
        <w:rPr>
          <w:sz w:val="21"/>
          <w:szCs w:val="21"/>
        </w:rPr>
        <w:t xml:space="preserve">we talk about </w:t>
      </w:r>
      <w:ins w:id="65" w:author="Brian Ricks" w:date="2019-11-21T15:36:00Z">
        <w:r>
          <w:rPr>
            <w:sz w:val="21"/>
            <w:szCs w:val="21"/>
          </w:rPr>
          <w:t xml:space="preserve">the </w:t>
        </w:r>
      </w:ins>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del w:id="66" w:author="Brian Ricks" w:date="2019-11-21T15:36:00Z">
        <w:r w:rsidR="00A6476A" w:rsidDel="00CE5FB5">
          <w:rPr>
            <w:sz w:val="21"/>
            <w:szCs w:val="21"/>
          </w:rPr>
          <w:delText xml:space="preserve">behave </w:delText>
        </w:r>
      </w:del>
      <w:ins w:id="67" w:author="Brian Ricks" w:date="2019-11-21T15:36:00Z">
        <w:r>
          <w:rPr>
            <w:sz w:val="21"/>
            <w:szCs w:val="21"/>
          </w:rPr>
          <w:t xml:space="preserve">reproduce </w:t>
        </w:r>
      </w:ins>
      <w:r w:rsidR="00A6476A">
        <w:rPr>
          <w:sz w:val="21"/>
          <w:szCs w:val="21"/>
        </w:rPr>
        <w:t xml:space="preserve">and </w:t>
      </w:r>
      <w:r w:rsidR="009C3615">
        <w:rPr>
          <w:sz w:val="21"/>
          <w:szCs w:val="21"/>
        </w:rPr>
        <w:t>strategies we implement to achieve</w:t>
      </w:r>
      <w:r w:rsidR="00761324">
        <w:rPr>
          <w:sz w:val="21"/>
          <w:szCs w:val="21"/>
        </w:rPr>
        <w:t xml:space="preserve"> the goal</w:t>
      </w:r>
      <w:r w:rsidR="00654121">
        <w:rPr>
          <w:sz w:val="21"/>
          <w:szCs w:val="21"/>
        </w:rPr>
        <w:t>s</w:t>
      </w:r>
      <w:r w:rsidR="00761324">
        <w:rPr>
          <w:sz w:val="21"/>
          <w:szCs w:val="21"/>
        </w:rPr>
        <w:t>.</w:t>
      </w:r>
      <w:r w:rsidR="00F97D0E">
        <w:rPr>
          <w:sz w:val="21"/>
          <w:szCs w:val="21"/>
        </w:rPr>
        <w:t xml:space="preserve"> We present the strategy of simulation results evaluation. </w:t>
      </w:r>
      <w:del w:id="68" w:author="Brian Ricks" w:date="2019-11-21T15:36:00Z">
        <w:r w:rsidR="00F97D0E" w:rsidDel="00CE5FB5">
          <w:rPr>
            <w:sz w:val="21"/>
            <w:szCs w:val="21"/>
          </w:rPr>
          <w:delText>At last</w:delText>
        </w:r>
      </w:del>
      <w:ins w:id="69" w:author="Brian Ricks" w:date="2019-11-21T15:36:00Z">
        <w:r>
          <w:rPr>
            <w:sz w:val="21"/>
            <w:szCs w:val="21"/>
          </w:rPr>
          <w:t>Finally</w:t>
        </w:r>
      </w:ins>
      <w:r w:rsidR="00F97D0E">
        <w:rPr>
          <w:sz w:val="21"/>
          <w:szCs w:val="21"/>
        </w:rPr>
        <w:t>, we conclude with future work</w:t>
      </w:r>
      <w:del w:id="70" w:author="Brian Ricks" w:date="2019-11-21T15:37:00Z">
        <w:r w:rsidR="00F97D0E" w:rsidDel="00CE5FB5">
          <w:rPr>
            <w:sz w:val="21"/>
            <w:szCs w:val="21"/>
          </w:rPr>
          <w:delText xml:space="preserve"> discussion</w:delText>
        </w:r>
      </w:del>
      <w:r w:rsidR="00F97D0E">
        <w:rPr>
          <w:sz w:val="21"/>
          <w:szCs w:val="21"/>
        </w:rPr>
        <w:t>.</w:t>
      </w:r>
    </w:p>
    <w:p w14:paraId="07F0466A" w14:textId="77777777" w:rsidR="00120FF5" w:rsidRPr="00C7393D" w:rsidRDefault="00120FF5">
      <w:pPr>
        <w:rPr>
          <w:sz w:val="21"/>
          <w:szCs w:val="21"/>
        </w:rPr>
      </w:pPr>
    </w:p>
    <w:p w14:paraId="1A636BE6" w14:textId="75A865A9" w:rsidR="00F544CE" w:rsidRPr="00925739" w:rsidRDefault="00925739" w:rsidP="00403620">
      <w:pPr>
        <w:spacing w:line="360" w:lineRule="auto"/>
        <w:rPr>
          <w:b/>
          <w:bCs/>
          <w:sz w:val="28"/>
          <w:szCs w:val="28"/>
        </w:rPr>
      </w:pPr>
      <w:r>
        <w:rPr>
          <w:b/>
          <w:bCs/>
          <w:sz w:val="28"/>
          <w:szCs w:val="28"/>
        </w:rPr>
        <w:t xml:space="preserve">4 </w:t>
      </w:r>
      <w:r w:rsidR="00F544CE" w:rsidRPr="00120FF5">
        <w:rPr>
          <w:b/>
          <w:bCs/>
          <w:sz w:val="28"/>
          <w:szCs w:val="28"/>
        </w:rPr>
        <w:t>Resources</w:t>
      </w:r>
    </w:p>
    <w:p w14:paraId="71DD343C" w14:textId="0EF159E3" w:rsidR="00927824" w:rsidRDefault="005F54E1">
      <w:pPr>
        <w:rPr>
          <w:sz w:val="21"/>
          <w:szCs w:val="21"/>
        </w:rPr>
      </w:pPr>
      <w:commentRangeStart w:id="71"/>
      <w:r>
        <w:rPr>
          <w:sz w:val="21"/>
          <w:szCs w:val="21"/>
        </w:rPr>
        <w:t>Java Port of Recast &amp; Detour navigation mesh toolset</w:t>
      </w:r>
      <w:r w:rsidR="00927824">
        <w:rPr>
          <w:sz w:val="21"/>
          <w:szCs w:val="21"/>
        </w:rPr>
        <w:t xml:space="preserve"> </w:t>
      </w:r>
      <w:r w:rsidR="00654121">
        <w:rPr>
          <w:sz w:val="21"/>
          <w:szCs w:val="21"/>
        </w:rPr>
        <w:t>[</w:t>
      </w:r>
      <w:r w:rsidR="005D7E9B">
        <w:rPr>
          <w:sz w:val="21"/>
          <w:szCs w:val="21"/>
        </w:rPr>
        <w:t>7</w:t>
      </w:r>
      <w:r w:rsidR="00654121">
        <w:rPr>
          <w:sz w:val="21"/>
          <w:szCs w:val="21"/>
        </w:rPr>
        <w:t>]</w:t>
      </w:r>
      <w:commentRangeEnd w:id="71"/>
      <w:r w:rsidR="002D20CE">
        <w:rPr>
          <w:rStyle w:val="CommentReference"/>
        </w:rPr>
        <w:commentReference w:id="71"/>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6AADBCAD" w:rsidR="00072D75" w:rsidRDefault="005F54E1">
      <w:pPr>
        <w:rPr>
          <w:sz w:val="21"/>
          <w:szCs w:val="21"/>
        </w:rPr>
      </w:pPr>
      <w:r>
        <w:rPr>
          <w:sz w:val="21"/>
          <w:szCs w:val="21"/>
        </w:rPr>
        <w:t xml:space="preserve">Recast is a state-of-the-art navigation mesh construction toolset for games. Recast </w:t>
      </w:r>
      <w:r w:rsidR="00105CDA">
        <w:rPr>
          <w:sz w:val="21"/>
          <w:szCs w:val="21"/>
        </w:rPr>
        <w:t xml:space="preserve">is an open source </w:t>
      </w:r>
      <w:ins w:id="72" w:author="Brian Ricks" w:date="2019-11-21T15:37:00Z">
        <w:r w:rsidR="002D20CE">
          <w:rPr>
            <w:sz w:val="21"/>
            <w:szCs w:val="21"/>
          </w:rPr>
          <w:t>library that</w:t>
        </w:r>
      </w:ins>
      <w:del w:id="73" w:author="Brian Ricks" w:date="2019-11-21T15:37:00Z">
        <w:r w:rsidR="00105CDA" w:rsidDel="002D20CE">
          <w:rPr>
            <w:sz w:val="21"/>
            <w:szCs w:val="21"/>
          </w:rPr>
          <w:delText>which</w:delText>
        </w:r>
      </w:del>
      <w:r w:rsidR="00105CDA">
        <w:rPr>
          <w:sz w:val="21"/>
          <w:szCs w:val="21"/>
        </w:rPr>
        <w:t xml:space="preserve"> </w:t>
      </w:r>
      <w:r>
        <w:rPr>
          <w:sz w:val="21"/>
          <w:szCs w:val="21"/>
        </w:rPr>
        <w:t xml:space="preserve">could automatically provide you a mesh at any level geometry </w:t>
      </w:r>
      <w:commentRangeStart w:id="74"/>
      <w:r>
        <w:rPr>
          <w:sz w:val="21"/>
          <w:szCs w:val="21"/>
        </w:rPr>
        <w:t>in instant time</w:t>
      </w:r>
      <w:commentRangeEnd w:id="74"/>
      <w:r w:rsidR="002D20CE">
        <w:rPr>
          <w:rStyle w:val="CommentReference"/>
        </w:rPr>
        <w:commentReference w:id="74"/>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559EEC8D" w14:textId="14ED2CD5"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w:t>
      </w:r>
      <w:ins w:id="75" w:author="Brian Ricks" w:date="2019-11-21T15:38:00Z">
        <w:r w:rsidR="002D20CE">
          <w:rPr>
            <w:sz w:val="21"/>
            <w:szCs w:val="21"/>
          </w:rPr>
          <w:t xml:space="preserve">a </w:t>
        </w:r>
      </w:ins>
      <w:r w:rsidR="004A2443">
        <w:rPr>
          <w:sz w:val="21"/>
          <w:szCs w:val="21"/>
        </w:rPr>
        <w:t xml:space="preserve">user to create lots of agents and move agents in </w:t>
      </w:r>
      <w:ins w:id="76" w:author="Brian Ricks" w:date="2019-11-21T15:38:00Z">
        <w:r w:rsidR="002D20CE">
          <w:rPr>
            <w:sz w:val="21"/>
            <w:szCs w:val="21"/>
          </w:rPr>
          <w:t xml:space="preserve">a </w:t>
        </w:r>
      </w:ins>
      <w:r w:rsidR="004A2443">
        <w:rPr>
          <w:sz w:val="21"/>
          <w:szCs w:val="21"/>
        </w:rPr>
        <w:t xml:space="preserve">navigation mesh. </w:t>
      </w:r>
      <w:commentRangeStart w:id="77"/>
      <w:r w:rsidR="004A2443">
        <w:rPr>
          <w:sz w:val="21"/>
          <w:szCs w:val="21"/>
        </w:rPr>
        <w:t xml:space="preserve">What’s more, </w:t>
      </w:r>
      <w:commentRangeEnd w:id="77"/>
      <w:r w:rsidR="002D20CE">
        <w:rPr>
          <w:rStyle w:val="CommentReference"/>
        </w:rPr>
        <w:commentReference w:id="77"/>
      </w:r>
      <w:r w:rsidR="004A2443">
        <w:rPr>
          <w:sz w:val="21"/>
          <w:szCs w:val="21"/>
        </w:rPr>
        <w:t xml:space="preserve">Detour allows user to create customized behaviors that determines </w:t>
      </w:r>
      <w:del w:id="78" w:author="Brian Ricks" w:date="2019-11-21T15:38:00Z">
        <w:r w:rsidR="004A2443" w:rsidDel="002D20CE">
          <w:rPr>
            <w:sz w:val="21"/>
            <w:szCs w:val="21"/>
          </w:rPr>
          <w:delText xml:space="preserve">agents </w:delText>
        </w:r>
      </w:del>
      <w:r w:rsidR="004A2443">
        <w:rPr>
          <w:sz w:val="21"/>
          <w:szCs w:val="21"/>
        </w:rPr>
        <w:t xml:space="preserve">how </w:t>
      </w:r>
      <w:del w:id="79" w:author="Brian Ricks" w:date="2019-11-21T15:38:00Z">
        <w:r w:rsidR="004A2443" w:rsidDel="002D20CE">
          <w:rPr>
            <w:sz w:val="21"/>
            <w:szCs w:val="21"/>
          </w:rPr>
          <w:delText xml:space="preserve">to </w:delText>
        </w:r>
      </w:del>
      <w:ins w:id="80" w:author="Brian Ricks" w:date="2019-11-21T15:38:00Z">
        <w:r w:rsidR="002D20CE">
          <w:rPr>
            <w:sz w:val="21"/>
            <w:szCs w:val="21"/>
          </w:rPr>
          <w:t xml:space="preserve">agent’s </w:t>
        </w:r>
      </w:ins>
      <w:r w:rsidR="004A2443">
        <w:rPr>
          <w:sz w:val="21"/>
          <w:szCs w:val="21"/>
        </w:rPr>
        <w:t>move and react</w:t>
      </w:r>
      <w:ins w:id="81" w:author="Brian Ricks" w:date="2019-11-21T15:38:00Z">
        <w:r w:rsidR="002D20CE">
          <w:rPr>
            <w:sz w:val="21"/>
            <w:szCs w:val="21"/>
          </w:rPr>
          <w:t xml:space="preserve"> at a low level</w:t>
        </w:r>
      </w:ins>
      <w:r w:rsidR="004A2443">
        <w:rPr>
          <w:sz w:val="21"/>
          <w:szCs w:val="21"/>
        </w:rPr>
        <w:t>.</w:t>
      </w:r>
    </w:p>
    <w:p w14:paraId="3706A3CF" w14:textId="77777777" w:rsidR="00F321D0" w:rsidRDefault="00F321D0" w:rsidP="007213CA">
      <w:pPr>
        <w:jc w:val="center"/>
        <w:rPr>
          <w:rFonts w:ascii="Times New Roman" w:eastAsia="Times New Roman" w:hAnsi="Times New Roman" w:cs="Times New Roman"/>
        </w:rPr>
      </w:pPr>
    </w:p>
    <w:p w14:paraId="4C701A98" w14:textId="58CFCD5F" w:rsidR="005F54E1" w:rsidRPr="007213CA" w:rsidRDefault="00072D75" w:rsidP="007213CA">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02ECFDC3">
            <wp:extent cx="2751378" cy="2530231"/>
            <wp:effectExtent l="50800" t="25400" r="55880" b="1117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5703" cy="2552600"/>
                    </a:xfrm>
                    <a:prstGeom prst="rect">
                      <a:avLst/>
                    </a:prstGeom>
                    <a:effectLst>
                      <a:outerShdw blurRad="127000" dist="50800" dir="5400000" sx="95000" sy="95000" algn="ctr" rotWithShape="0">
                        <a:srgbClr val="000000"/>
                      </a:outerShdw>
                    </a:effectLst>
                  </pic:spPr>
                </pic:pic>
              </a:graphicData>
            </a:graphic>
          </wp:inline>
        </w:drawing>
      </w:r>
      <w:r w:rsidRPr="00072D75">
        <w:rPr>
          <w:rFonts w:ascii="Times New Roman" w:eastAsia="Times New Roman" w:hAnsi="Times New Roman" w:cs="Times New Roman"/>
        </w:rPr>
        <w:fldChar w:fldCharType="end"/>
      </w:r>
    </w:p>
    <w:p w14:paraId="6303435A" w14:textId="0F3BCCDC" w:rsidR="00C44083" w:rsidRDefault="00C44083">
      <w:pPr>
        <w:rPr>
          <w:sz w:val="21"/>
          <w:szCs w:val="21"/>
        </w:rPr>
      </w:pPr>
    </w:p>
    <w:p w14:paraId="16EE1AF7" w14:textId="3311029C" w:rsidR="00E607CD" w:rsidRPr="00C44083" w:rsidRDefault="00925739" w:rsidP="00403620">
      <w:pPr>
        <w:spacing w:line="360" w:lineRule="auto"/>
        <w:rPr>
          <w:b/>
          <w:bCs/>
          <w:sz w:val="28"/>
          <w:szCs w:val="28"/>
        </w:rPr>
      </w:pPr>
      <w:r>
        <w:rPr>
          <w:b/>
          <w:bCs/>
          <w:sz w:val="28"/>
          <w:szCs w:val="28"/>
        </w:rPr>
        <w:lastRenderedPageBreak/>
        <w:t xml:space="preserve">5 </w:t>
      </w:r>
      <w:r w:rsidR="00E607CD">
        <w:rPr>
          <w:b/>
          <w:bCs/>
          <w:sz w:val="28"/>
          <w:szCs w:val="28"/>
        </w:rPr>
        <w:t>Observations from Video Records:</w:t>
      </w:r>
    </w:p>
    <w:p w14:paraId="49C18948" w14:textId="29041BF2" w:rsidR="00C44083" w:rsidRDefault="00E607CD">
      <w:pPr>
        <w:rPr>
          <w:sz w:val="21"/>
          <w:szCs w:val="21"/>
        </w:rPr>
      </w:pPr>
      <w:r>
        <w:rPr>
          <w:sz w:val="21"/>
          <w:szCs w:val="21"/>
        </w:rPr>
        <w:t xml:space="preserve">Previously, in order to understand how </w:t>
      </w:r>
      <w:ins w:id="82" w:author="Brian Ricks" w:date="2019-11-21T15:39:00Z">
        <w:r w:rsidR="002D20CE">
          <w:rPr>
            <w:sz w:val="21"/>
            <w:szCs w:val="21"/>
          </w:rPr>
          <w:t xml:space="preserve">a </w:t>
        </w:r>
      </w:ins>
      <w:r>
        <w:rPr>
          <w:sz w:val="21"/>
          <w:szCs w:val="21"/>
        </w:rPr>
        <w:t>crowd move</w:t>
      </w:r>
      <w:ins w:id="83" w:author="Brian Ricks" w:date="2019-11-21T15:39:00Z">
        <w:r w:rsidR="002D20CE">
          <w:rPr>
            <w:sz w:val="21"/>
            <w:szCs w:val="21"/>
          </w:rPr>
          <w:t>d</w:t>
        </w:r>
      </w:ins>
      <w:r>
        <w:rPr>
          <w:sz w:val="21"/>
          <w:szCs w:val="21"/>
        </w:rPr>
        <w:t xml:space="preserve">, we </w:t>
      </w:r>
      <w:r w:rsidR="00C44083">
        <w:rPr>
          <w:sz w:val="21"/>
          <w:szCs w:val="21"/>
        </w:rPr>
        <w:t>record</w:t>
      </w:r>
      <w:r>
        <w:rPr>
          <w:sz w:val="21"/>
          <w:szCs w:val="21"/>
        </w:rPr>
        <w:t>ed</w:t>
      </w:r>
      <w:r w:rsidR="00C44083">
        <w:rPr>
          <w:sz w:val="21"/>
          <w:szCs w:val="21"/>
        </w:rPr>
        <w:t xml:space="preserve"> </w:t>
      </w:r>
      <w:r>
        <w:rPr>
          <w:sz w:val="21"/>
          <w:szCs w:val="21"/>
        </w:rPr>
        <w:t xml:space="preserve">crowd videos </w:t>
      </w:r>
      <w:r w:rsidR="00C44083">
        <w:rPr>
          <w:sz w:val="21"/>
          <w:szCs w:val="21"/>
        </w:rPr>
        <w:t xml:space="preserve">at CenturyLink </w:t>
      </w:r>
      <w:r w:rsidR="00312936">
        <w:rPr>
          <w:sz w:val="21"/>
          <w:szCs w:val="21"/>
        </w:rPr>
        <w:t>on different entrance</w:t>
      </w:r>
      <w:ins w:id="84" w:author="Brian Ricks" w:date="2019-11-21T15:39:00Z">
        <w:r w:rsidR="002D20CE">
          <w:rPr>
            <w:sz w:val="21"/>
            <w:szCs w:val="21"/>
          </w:rPr>
          <w:t>s</w:t>
        </w:r>
      </w:ins>
      <w:r w:rsidR="00312936">
        <w:rPr>
          <w:sz w:val="21"/>
          <w:szCs w:val="21"/>
        </w:rPr>
        <w:t xml:space="preserve"> </w:t>
      </w:r>
      <w:r w:rsidR="00C44083">
        <w:rPr>
          <w:sz w:val="21"/>
          <w:szCs w:val="21"/>
        </w:rPr>
        <w:t>during events</w:t>
      </w:r>
      <w:r w:rsidR="002A5AAA">
        <w:rPr>
          <w:sz w:val="21"/>
          <w:szCs w:val="21"/>
        </w:rPr>
        <w:t xml:space="preserve"> such as concert</w:t>
      </w:r>
      <w:ins w:id="85" w:author="Brian Ricks" w:date="2019-11-21T15:39:00Z">
        <w:r w:rsidR="002D20CE">
          <w:rPr>
            <w:sz w:val="21"/>
            <w:szCs w:val="21"/>
          </w:rPr>
          <w:t>s</w:t>
        </w:r>
      </w:ins>
      <w:r w:rsidR="00B42E8A">
        <w:rPr>
          <w:sz w:val="21"/>
          <w:szCs w:val="21"/>
        </w:rPr>
        <w:t xml:space="preserve"> and</w:t>
      </w:r>
      <w:r w:rsidR="002A5AAA">
        <w:rPr>
          <w:sz w:val="21"/>
          <w:szCs w:val="21"/>
        </w:rPr>
        <w:t xml:space="preserve"> </w:t>
      </w:r>
      <w:ins w:id="86" w:author="Brian Ricks" w:date="2019-11-21T15:39:00Z">
        <w:r w:rsidR="002D20CE">
          <w:rPr>
            <w:sz w:val="21"/>
            <w:szCs w:val="21"/>
          </w:rPr>
          <w:t xml:space="preserve">a </w:t>
        </w:r>
      </w:ins>
      <w:r w:rsidR="002A5AAA">
        <w:rPr>
          <w:sz w:val="21"/>
          <w:szCs w:val="21"/>
        </w:rPr>
        <w:t xml:space="preserve">Disney </w:t>
      </w:r>
      <w:ins w:id="87" w:author="Brian Ricks" w:date="2019-11-21T15:39:00Z">
        <w:r w:rsidR="002D20CE">
          <w:rPr>
            <w:sz w:val="21"/>
            <w:szCs w:val="21"/>
          </w:rPr>
          <w:t xml:space="preserve">on </w:t>
        </w:r>
      </w:ins>
      <w:r w:rsidR="002A5AAA">
        <w:rPr>
          <w:sz w:val="21"/>
          <w:szCs w:val="21"/>
        </w:rPr>
        <w:t xml:space="preserve">Ice Event to </w:t>
      </w:r>
      <w:r w:rsidR="00F845BA">
        <w:rPr>
          <w:sz w:val="21"/>
          <w:szCs w:val="21"/>
        </w:rPr>
        <w:t>study</w:t>
      </w:r>
      <w:r>
        <w:rPr>
          <w:sz w:val="21"/>
          <w:szCs w:val="21"/>
        </w:rPr>
        <w:t xml:space="preserve"> and analyze</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sidR="00C44083">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71537C">
        <w:rPr>
          <w:sz w:val="21"/>
          <w:szCs w:val="21"/>
        </w:rPr>
        <w:t>gather</w:t>
      </w:r>
      <w:r w:rsidR="002A0143">
        <w:rPr>
          <w:sz w:val="21"/>
          <w:szCs w:val="21"/>
        </w:rPr>
        <w:t xml:space="preserve"> common </w:t>
      </w:r>
      <w:r w:rsidR="00312936">
        <w:rPr>
          <w:sz w:val="21"/>
          <w:szCs w:val="21"/>
        </w:rPr>
        <w:t xml:space="preserve">behavior </w:t>
      </w:r>
      <w:r w:rsidR="002A0143">
        <w:rPr>
          <w:sz w:val="21"/>
          <w:szCs w:val="21"/>
        </w:rPr>
        <w:t xml:space="preserve">features that </w:t>
      </w:r>
      <w:proofErr w:type="spellStart"/>
      <w:r w:rsidR="002A0143">
        <w:rPr>
          <w:sz w:val="21"/>
          <w:szCs w:val="21"/>
        </w:rPr>
        <w:t>crowd</w:t>
      </w:r>
      <w:ins w:id="88" w:author="Brian Ricks" w:date="2019-11-21T15:39:00Z">
        <w:r w:rsidR="002D20CE">
          <w:rPr>
            <w:sz w:val="21"/>
            <w:szCs w:val="21"/>
          </w:rPr>
          <w:t>n</w:t>
        </w:r>
      </w:ins>
      <w:proofErr w:type="spellEnd"/>
      <w:r w:rsidR="002A0143">
        <w:rPr>
          <w:sz w:val="21"/>
          <w:szCs w:val="21"/>
        </w:rPr>
        <w:t xml:space="preserve"> might have</w:t>
      </w:r>
      <w:r w:rsidR="001007BF">
        <w:rPr>
          <w:sz w:val="21"/>
          <w:szCs w:val="21"/>
        </w:rPr>
        <w:t xml:space="preserve"> and implemented those </w:t>
      </w:r>
      <w:r w:rsidR="0071537C">
        <w:rPr>
          <w:sz w:val="21"/>
          <w:szCs w:val="21"/>
        </w:rPr>
        <w:t>features</w:t>
      </w:r>
      <w:r w:rsidR="001007BF">
        <w:rPr>
          <w:sz w:val="21"/>
          <w:szCs w:val="21"/>
        </w:rPr>
        <w:t xml:space="preserve">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F321D0">
          <w:headerReference w:type="even" r:id="rId12"/>
          <w:headerReference w:type="default" r:id="rId13"/>
          <w:pgSz w:w="11900" w:h="16840"/>
          <w:pgMar w:top="1440" w:right="1440" w:bottom="1440" w:left="1440" w:header="709" w:footer="709" w:gutter="0"/>
          <w:cols w:space="708"/>
          <w:docGrid w:linePitch="360"/>
        </w:sectPr>
      </w:pPr>
    </w:p>
    <w:p w14:paraId="54101D15" w14:textId="5F537F4F" w:rsidR="002E3BCD" w:rsidRDefault="002E3BCD" w:rsidP="0050624D">
      <w:pPr>
        <w:jc w:val="right"/>
        <w:rPr>
          <w:sz w:val="21"/>
          <w:szCs w:val="21"/>
        </w:rPr>
      </w:pPr>
      <w:r w:rsidRPr="00533D92">
        <w:rPr>
          <w:noProof/>
          <w:sz w:val="22"/>
          <w:szCs w:val="22"/>
        </w:rPr>
        <w:drawing>
          <wp:inline distT="0" distB="0" distL="0" distR="0" wp14:anchorId="5C5ECCA8" wp14:editId="2B4CDC26">
            <wp:extent cx="2702413" cy="2444598"/>
            <wp:effectExtent l="63500" t="25400" r="66675" b="108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4016" cy="2446048"/>
                    </a:xfrm>
                    <a:prstGeom prst="rect">
                      <a:avLst/>
                    </a:prstGeom>
                    <a:effectLst>
                      <a:outerShdw blurRad="127000" dist="50800" dir="5400000" sx="95000" sy="95000" algn="ctr" rotWithShape="0">
                        <a:srgbClr val="000000"/>
                      </a:outerShdw>
                    </a:effectLst>
                  </pic:spPr>
                </pic:pic>
              </a:graphicData>
            </a:graphic>
          </wp:inline>
        </w:drawing>
      </w:r>
      <w:r w:rsidR="0050624D" w:rsidRPr="0050624D">
        <w:rPr>
          <w:noProof/>
          <w:sz w:val="21"/>
          <w:szCs w:val="21"/>
        </w:rPr>
        <w:drawing>
          <wp:inline distT="0" distB="0" distL="0" distR="0" wp14:anchorId="3C693653" wp14:editId="25754E7B">
            <wp:extent cx="2639749" cy="2428452"/>
            <wp:effectExtent l="63500" t="25400" r="65405"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7041" cy="2471958"/>
                    </a:xfrm>
                    <a:prstGeom prst="rect">
                      <a:avLst/>
                    </a:prstGeom>
                    <a:effectLst>
                      <a:outerShdw blurRad="127000" dist="50800" dir="5400000" sx="95000" sy="95000" algn="ctr" rotWithShape="0">
                        <a:srgbClr val="000000"/>
                      </a:outerShdw>
                    </a:effectLst>
                  </pic:spPr>
                </pic:pic>
              </a:graphicData>
            </a:graphic>
          </wp:inline>
        </w:drawing>
      </w:r>
    </w:p>
    <w:p w14:paraId="2147EB25" w14:textId="77777777" w:rsidR="00F321D0" w:rsidRDefault="00F321D0" w:rsidP="0050624D">
      <w:pPr>
        <w:jc w:val="right"/>
        <w:rPr>
          <w:sz w:val="21"/>
          <w:szCs w:val="21"/>
        </w:rPr>
      </w:pPr>
    </w:p>
    <w:p w14:paraId="6992C23F" w14:textId="77777777" w:rsidR="0050624D" w:rsidRDefault="0050624D" w:rsidP="006C5747">
      <w:pPr>
        <w:rPr>
          <w:sz w:val="21"/>
          <w:szCs w:val="21"/>
        </w:rPr>
        <w:sectPr w:rsidR="0050624D" w:rsidSect="00F321D0">
          <w:type w:val="continuous"/>
          <w:pgSz w:w="11900" w:h="16840"/>
          <w:pgMar w:top="1440" w:right="1440" w:bottom="1440" w:left="1440" w:header="708" w:footer="708" w:gutter="0"/>
          <w:cols w:space="708"/>
          <w:docGrid w:linePitch="360"/>
        </w:sectPr>
      </w:pPr>
    </w:p>
    <w:p w14:paraId="0FBFC7E9" w14:textId="4EC23607" w:rsidR="009C4C60" w:rsidRPr="00EA7139" w:rsidRDefault="00925739" w:rsidP="003E02DC">
      <w:pPr>
        <w:spacing w:line="276" w:lineRule="auto"/>
        <w:rPr>
          <w:b/>
          <w:bCs/>
          <w:sz w:val="21"/>
          <w:szCs w:val="21"/>
        </w:rPr>
      </w:pPr>
      <w:r>
        <w:rPr>
          <w:b/>
          <w:bCs/>
          <w:sz w:val="21"/>
          <w:szCs w:val="21"/>
        </w:rPr>
        <w:t>5.</w:t>
      </w:r>
      <w:r w:rsidR="009C4C60" w:rsidRPr="00EA7139">
        <w:rPr>
          <w:b/>
          <w:bCs/>
          <w:sz w:val="21"/>
          <w:szCs w:val="21"/>
        </w:rPr>
        <w:t>1</w:t>
      </w:r>
      <w:r>
        <w:rPr>
          <w:b/>
          <w:bCs/>
          <w:sz w:val="21"/>
          <w:szCs w:val="21"/>
        </w:rPr>
        <w:t xml:space="preserve"> </w:t>
      </w:r>
      <w:r w:rsidR="00F30574">
        <w:rPr>
          <w:b/>
          <w:bCs/>
          <w:sz w:val="21"/>
          <w:szCs w:val="21"/>
        </w:rPr>
        <w:t>Pair Walking</w:t>
      </w:r>
    </w:p>
    <w:p w14:paraId="151C6F4A" w14:textId="323EFCA6" w:rsidR="007E6840" w:rsidRDefault="006C5747" w:rsidP="006C5747">
      <w:pPr>
        <w:rPr>
          <w:sz w:val="21"/>
          <w:szCs w:val="21"/>
        </w:rPr>
      </w:pPr>
      <w:r>
        <w:rPr>
          <w:sz w:val="21"/>
          <w:szCs w:val="21"/>
        </w:rPr>
        <w:t xml:space="preserve">Normally, people attend events with their friends or family, thus people in the crowd </w:t>
      </w:r>
      <w:r w:rsidR="0071537C">
        <w:rPr>
          <w:sz w:val="21"/>
          <w:szCs w:val="21"/>
        </w:rPr>
        <w:t xml:space="preserve">are divided into numbers of </w:t>
      </w:r>
      <w:r>
        <w:rPr>
          <w:sz w:val="21"/>
          <w:szCs w:val="21"/>
        </w:rPr>
        <w:t xml:space="preserve">small groups. </w:t>
      </w:r>
      <w:r w:rsidR="0071537C">
        <w:rPr>
          <w:sz w:val="21"/>
          <w:szCs w:val="21"/>
        </w:rPr>
        <w:t xml:space="preserve">Because people know each </w:t>
      </w:r>
      <w:del w:id="89" w:author="Brian Ricks" w:date="2019-11-21T15:40:00Z">
        <w:r w:rsidR="0071537C" w:rsidDel="002D20CE">
          <w:rPr>
            <w:sz w:val="21"/>
            <w:szCs w:val="21"/>
          </w:rPr>
          <w:delText xml:space="preserve">might </w:delText>
        </w:r>
      </w:del>
      <w:ins w:id="90" w:author="Brian Ricks" w:date="2019-11-21T15:40:00Z">
        <w:r w:rsidR="002D20CE">
          <w:rPr>
            <w:sz w:val="21"/>
            <w:szCs w:val="21"/>
          </w:rPr>
          <w:t xml:space="preserve">other and </w:t>
        </w:r>
      </w:ins>
      <w:r w:rsidR="0071537C">
        <w:rPr>
          <w:sz w:val="21"/>
          <w:szCs w:val="21"/>
        </w:rPr>
        <w:t>have conversation</w:t>
      </w:r>
      <w:ins w:id="91" w:author="Brian Ricks" w:date="2019-11-21T15:40:00Z">
        <w:r w:rsidR="002D20CE">
          <w:rPr>
            <w:sz w:val="21"/>
            <w:szCs w:val="21"/>
          </w:rPr>
          <w:t>s</w:t>
        </w:r>
      </w:ins>
      <w:r w:rsidR="0071537C">
        <w:rPr>
          <w:sz w:val="21"/>
          <w:szCs w:val="21"/>
        </w:rPr>
        <w:t xml:space="preserve"> while they are walking</w:t>
      </w:r>
      <w:del w:id="92" w:author="Brian Ricks" w:date="2019-11-21T15:40:00Z">
        <w:r w:rsidR="0071537C" w:rsidDel="002D20CE">
          <w:rPr>
            <w:sz w:val="21"/>
            <w:szCs w:val="21"/>
          </w:rPr>
          <w:delText>, the ongoing p</w:delText>
        </w:r>
        <w:r w:rsidR="0024189B" w:rsidDel="002D20CE">
          <w:rPr>
            <w:sz w:val="21"/>
            <w:szCs w:val="21"/>
          </w:rPr>
          <w:delText>eople</w:delText>
        </w:r>
      </w:del>
      <w:ins w:id="93" w:author="Brian Ricks" w:date="2019-11-21T15:40:00Z">
        <w:r w:rsidR="002D20CE">
          <w:rPr>
            <w:sz w:val="21"/>
            <w:szCs w:val="21"/>
          </w:rPr>
          <w:t>, people</w:t>
        </w:r>
      </w:ins>
      <w:r w:rsidR="0071537C">
        <w:rPr>
          <w:sz w:val="21"/>
          <w:szCs w:val="21"/>
        </w:rPr>
        <w:t xml:space="preserve"> in</w:t>
      </w:r>
      <w:r w:rsidR="0024189B">
        <w:rPr>
          <w:sz w:val="21"/>
          <w:szCs w:val="21"/>
        </w:rPr>
        <w:t xml:space="preserve"> a small group </w:t>
      </w:r>
      <w:r w:rsidR="0071537C">
        <w:rPr>
          <w:sz w:val="21"/>
          <w:szCs w:val="21"/>
        </w:rPr>
        <w:t xml:space="preserve">are more likely to </w:t>
      </w:r>
      <w:r w:rsidR="0024189B">
        <w:rPr>
          <w:sz w:val="21"/>
          <w:szCs w:val="21"/>
        </w:rPr>
        <w:t>stay side by side. If one of</w:t>
      </w:r>
      <w:r w:rsidR="00B337A7">
        <w:rPr>
          <w:sz w:val="21"/>
          <w:szCs w:val="21"/>
        </w:rPr>
        <w:t xml:space="preserve"> the</w:t>
      </w:r>
      <w:r w:rsidR="0024189B">
        <w:rPr>
          <w:sz w:val="21"/>
          <w:szCs w:val="21"/>
        </w:rPr>
        <w:t xml:space="preserve"> people</w:t>
      </w:r>
      <w:r w:rsidR="00705D66">
        <w:rPr>
          <w:sz w:val="21"/>
          <w:szCs w:val="21"/>
        </w:rPr>
        <w:t xml:space="preserve"> in the group is</w:t>
      </w:r>
      <w:r w:rsidR="0024189B">
        <w:rPr>
          <w:sz w:val="21"/>
          <w:szCs w:val="21"/>
        </w:rPr>
        <w:t xml:space="preserve"> left behind, people in front will stop somewhere and wait </w:t>
      </w:r>
      <w:r w:rsidR="0071537C">
        <w:rPr>
          <w:sz w:val="21"/>
          <w:szCs w:val="21"/>
        </w:rPr>
        <w:t>until his</w:t>
      </w:r>
      <w:ins w:id="94" w:author="Brian Ricks" w:date="2019-11-21T15:41:00Z">
        <w:r w:rsidR="002D20CE">
          <w:rPr>
            <w:sz w:val="21"/>
            <w:szCs w:val="21"/>
          </w:rPr>
          <w:t>/</w:t>
        </w:r>
      </w:ins>
      <w:ins w:id="95" w:author="Brian Ricks" w:date="2019-11-21T15:40:00Z">
        <w:r w:rsidR="002D20CE">
          <w:rPr>
            <w:sz w:val="21"/>
            <w:szCs w:val="21"/>
          </w:rPr>
          <w:t>her</w:t>
        </w:r>
      </w:ins>
      <w:r w:rsidR="0024189B">
        <w:rPr>
          <w:sz w:val="21"/>
          <w:szCs w:val="21"/>
        </w:rPr>
        <w:t xml:space="preserve"> partner catch</w:t>
      </w:r>
      <w:ins w:id="96" w:author="Brian Ricks" w:date="2019-11-21T15:40:00Z">
        <w:r w:rsidR="002D20CE">
          <w:rPr>
            <w:sz w:val="21"/>
            <w:szCs w:val="21"/>
          </w:rPr>
          <w:t>es</w:t>
        </w:r>
      </w:ins>
      <w:r w:rsidR="0024189B">
        <w:rPr>
          <w:sz w:val="21"/>
          <w:szCs w:val="21"/>
        </w:rPr>
        <w:t xml:space="preserve"> up</w:t>
      </w:r>
      <w:r w:rsidR="0071537C">
        <w:rPr>
          <w:sz w:val="21"/>
          <w:szCs w:val="21"/>
        </w:rPr>
        <w:t xml:space="preserve">, or if people realize themselves are left </w:t>
      </w:r>
      <w:r w:rsidR="00705D66">
        <w:rPr>
          <w:sz w:val="21"/>
          <w:szCs w:val="21"/>
        </w:rPr>
        <w:t>behind their partner, they will speed up to catch up is partner</w:t>
      </w:r>
      <w:r w:rsidR="0024189B">
        <w:rPr>
          <w:sz w:val="21"/>
          <w:szCs w:val="21"/>
        </w:rPr>
        <w:t xml:space="preserve">. </w:t>
      </w:r>
      <w:r w:rsidR="00DD5738">
        <w:rPr>
          <w:sz w:val="21"/>
          <w:szCs w:val="21"/>
        </w:rPr>
        <w:t>Based on the video</w:t>
      </w:r>
      <w:r w:rsidR="00F30574">
        <w:rPr>
          <w:sz w:val="21"/>
          <w:szCs w:val="21"/>
        </w:rPr>
        <w:t>s</w:t>
      </w:r>
      <w:r w:rsidR="00DD5738">
        <w:rPr>
          <w:sz w:val="21"/>
          <w:szCs w:val="21"/>
        </w:rPr>
        <w:t xml:space="preserve">,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w:t>
      </w:r>
      <w:del w:id="97" w:author="Brian Ricks" w:date="2019-11-21T15:41:00Z">
        <w:r w:rsidR="0050624D" w:rsidDel="002D20CE">
          <w:rPr>
            <w:sz w:val="21"/>
            <w:szCs w:val="21"/>
          </w:rPr>
          <w:delText xml:space="preserve"> of time</w:delText>
        </w:r>
      </w:del>
      <w:r w:rsidR="00F30574">
        <w:rPr>
          <w:sz w:val="21"/>
          <w:szCs w:val="21"/>
        </w:rPr>
        <w:t>. For example,</w:t>
      </w:r>
      <w:r w:rsidR="008345CB">
        <w:rPr>
          <w:sz w:val="21"/>
          <w:szCs w:val="21"/>
        </w:rPr>
        <w:t xml:space="preserve"> </w:t>
      </w:r>
      <w:r w:rsidR="00DD5738">
        <w:rPr>
          <w:sz w:val="21"/>
          <w:szCs w:val="21"/>
        </w:rPr>
        <w:t>people who finished the security check will stand at somewhere in front and wait for his/her partner.</w:t>
      </w:r>
    </w:p>
    <w:p w14:paraId="5A1B819C" w14:textId="77777777" w:rsidR="009C4C60" w:rsidRDefault="009C4C60" w:rsidP="006C5747">
      <w:pPr>
        <w:rPr>
          <w:sz w:val="21"/>
          <w:szCs w:val="21"/>
        </w:rPr>
      </w:pPr>
    </w:p>
    <w:p w14:paraId="3755D738" w14:textId="1591C17E" w:rsidR="009C4C60" w:rsidRPr="00EA7139" w:rsidRDefault="00925739" w:rsidP="003E02DC">
      <w:pPr>
        <w:spacing w:line="276" w:lineRule="auto"/>
        <w:rPr>
          <w:b/>
          <w:bCs/>
          <w:sz w:val="21"/>
          <w:szCs w:val="21"/>
        </w:rPr>
      </w:pPr>
      <w:r>
        <w:rPr>
          <w:b/>
          <w:bCs/>
          <w:sz w:val="21"/>
          <w:szCs w:val="21"/>
        </w:rPr>
        <w:t>5.</w:t>
      </w:r>
      <w:r w:rsidR="009C4C60" w:rsidRPr="00EA7139">
        <w:rPr>
          <w:b/>
          <w:bCs/>
          <w:sz w:val="21"/>
          <w:szCs w:val="21"/>
        </w:rPr>
        <w:t>2</w:t>
      </w:r>
      <w:r>
        <w:rPr>
          <w:b/>
          <w:bCs/>
          <w:sz w:val="21"/>
          <w:szCs w:val="21"/>
        </w:rPr>
        <w:t xml:space="preserve"> </w:t>
      </w:r>
      <w:r w:rsidR="00F30574">
        <w:rPr>
          <w:b/>
          <w:bCs/>
          <w:sz w:val="21"/>
          <w:szCs w:val="21"/>
        </w:rPr>
        <w:t>Queue up Behavior</w:t>
      </w:r>
    </w:p>
    <w:p w14:paraId="0D339CB9" w14:textId="626C5929" w:rsidR="00167B4D" w:rsidRDefault="006C5747" w:rsidP="006C5747">
      <w:pPr>
        <w:rPr>
          <w:sz w:val="21"/>
          <w:szCs w:val="21"/>
        </w:rPr>
      </w:pPr>
      <w:r>
        <w:rPr>
          <w:sz w:val="21"/>
          <w:szCs w:val="21"/>
        </w:rPr>
        <w:t xml:space="preserve">When </w:t>
      </w:r>
      <w:ins w:id="98" w:author="Brian Ricks" w:date="2019-11-21T15:41:00Z">
        <w:r w:rsidR="002D20CE">
          <w:rPr>
            <w:sz w:val="21"/>
            <w:szCs w:val="21"/>
          </w:rPr>
          <w:t xml:space="preserve">a </w:t>
        </w:r>
      </w:ins>
      <w:r>
        <w:rPr>
          <w:sz w:val="21"/>
          <w:szCs w:val="21"/>
        </w:rPr>
        <w:t>waiting line is formed, people simpl</w:t>
      </w:r>
      <w:r w:rsidR="007E6840">
        <w:rPr>
          <w:sz w:val="21"/>
          <w:szCs w:val="21"/>
        </w:rPr>
        <w:t>y</w:t>
      </w:r>
      <w:r>
        <w:rPr>
          <w:sz w:val="21"/>
          <w:szCs w:val="21"/>
        </w:rPr>
        <w:t xml:space="preserve"> queue up and slowly move</w:t>
      </w:r>
      <w:r w:rsidR="00F30574">
        <w:rPr>
          <w:sz w:val="21"/>
          <w:szCs w:val="21"/>
        </w:rPr>
        <w:t xml:space="preserve"> forward</w:t>
      </w:r>
      <w:r>
        <w:rPr>
          <w:sz w:val="21"/>
          <w:szCs w:val="21"/>
        </w:rPr>
        <w:t xml:space="preser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del w:id="99" w:author="Brian Ricks" w:date="2019-11-21T15:41:00Z">
        <w:r w:rsidR="00443F5C" w:rsidDel="002D20CE">
          <w:rPr>
            <w:sz w:val="21"/>
            <w:szCs w:val="21"/>
          </w:rPr>
          <w:delText>compa</w:delText>
        </w:r>
        <w:r w:rsidR="00035879" w:rsidDel="002D20CE">
          <w:rPr>
            <w:sz w:val="21"/>
            <w:szCs w:val="21"/>
          </w:rPr>
          <w:delText>nies</w:delText>
        </w:r>
      </w:del>
      <w:ins w:id="100" w:author="Brian Ricks" w:date="2019-11-21T15:41:00Z">
        <w:r w:rsidR="002D20CE">
          <w:rPr>
            <w:sz w:val="21"/>
            <w:szCs w:val="21"/>
          </w:rPr>
          <w:t>friends</w:t>
        </w:r>
      </w:ins>
      <w:r w:rsidR="00443F5C">
        <w:rPr>
          <w:sz w:val="21"/>
          <w:szCs w:val="21"/>
        </w:rPr>
        <w:t xml:space="preserve">, they </w:t>
      </w:r>
      <w:r w:rsidR="00F30574">
        <w:rPr>
          <w:sz w:val="21"/>
          <w:szCs w:val="21"/>
        </w:rPr>
        <w:t xml:space="preserve">might </w:t>
      </w:r>
      <w:r w:rsidR="00443F5C">
        <w:rPr>
          <w:sz w:val="21"/>
          <w:szCs w:val="21"/>
        </w:rPr>
        <w:t>form waiting line that each row could have one or two people.</w:t>
      </w:r>
      <w:r w:rsidR="00E07179">
        <w:rPr>
          <w:sz w:val="21"/>
          <w:szCs w:val="21"/>
        </w:rPr>
        <w:t xml:space="preserve"> </w:t>
      </w:r>
      <w:r w:rsidR="0001085A">
        <w:rPr>
          <w:sz w:val="21"/>
          <w:szCs w:val="21"/>
        </w:rPr>
        <w:t>Based on video</w:t>
      </w:r>
      <w:r w:rsidR="00F30574">
        <w:rPr>
          <w:sz w:val="21"/>
          <w:szCs w:val="21"/>
        </w:rPr>
        <w:t>s</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different length,</w:t>
      </w:r>
      <w:ins w:id="101" w:author="Brian Ricks" w:date="2019-11-21T15:41:00Z">
        <w:r w:rsidR="002D20CE">
          <w:rPr>
            <w:sz w:val="21"/>
            <w:szCs w:val="21"/>
          </w:rPr>
          <w:t xml:space="preserve"> and</w:t>
        </w:r>
      </w:ins>
      <w:r w:rsidR="0001085A">
        <w:rPr>
          <w:sz w:val="21"/>
          <w:szCs w:val="21"/>
        </w:rPr>
        <w:t xml:space="preserve">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w:t>
      </w:r>
      <w:r w:rsidR="00F30574">
        <w:rPr>
          <w:sz w:val="21"/>
          <w:szCs w:val="21"/>
        </w:rPr>
        <w:t xml:space="preserve"> moving to</w:t>
      </w:r>
      <w:r w:rsidR="00347AAA">
        <w:rPr>
          <w:sz w:val="21"/>
          <w:szCs w:val="21"/>
        </w:rPr>
        <w:t xml:space="preserve">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4810BFBC" w:rsidR="009C4C60" w:rsidRPr="00EA7139" w:rsidRDefault="00925739" w:rsidP="003E02DC">
      <w:pPr>
        <w:spacing w:line="276" w:lineRule="auto"/>
        <w:rPr>
          <w:b/>
          <w:bCs/>
          <w:sz w:val="21"/>
          <w:szCs w:val="21"/>
        </w:rPr>
      </w:pPr>
      <w:r>
        <w:rPr>
          <w:b/>
          <w:bCs/>
          <w:sz w:val="21"/>
          <w:szCs w:val="21"/>
        </w:rPr>
        <w:t xml:space="preserve">5.3 </w:t>
      </w:r>
      <w:r w:rsidR="00F30574">
        <w:rPr>
          <w:b/>
          <w:bCs/>
          <w:sz w:val="21"/>
          <w:szCs w:val="21"/>
        </w:rPr>
        <w:t>Security Checking Behavior</w:t>
      </w:r>
    </w:p>
    <w:p w14:paraId="7DBB6116" w14:textId="7A37B61F" w:rsidR="004C3A76" w:rsidRDefault="004C3A76" w:rsidP="006C5747">
      <w:pPr>
        <w:rPr>
          <w:sz w:val="21"/>
          <w:szCs w:val="21"/>
        </w:rPr>
      </w:pPr>
      <w:r>
        <w:rPr>
          <w:sz w:val="21"/>
          <w:szCs w:val="21"/>
        </w:rPr>
        <w:t>For people who reach the security gate</w:t>
      </w:r>
      <w:r w:rsidR="00877515">
        <w:rPr>
          <w:sz w:val="21"/>
          <w:szCs w:val="21"/>
        </w:rPr>
        <w:t>s</w:t>
      </w:r>
      <w:r>
        <w:rPr>
          <w:sz w:val="21"/>
          <w:szCs w:val="21"/>
        </w:rPr>
        <w:t>,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w:t>
      </w:r>
      <w:r w:rsidR="00877515">
        <w:rPr>
          <w:sz w:val="21"/>
          <w:szCs w:val="21"/>
        </w:rPr>
        <w:t>For people just bring</w:t>
      </w:r>
      <w:ins w:id="102" w:author="Brian Ricks" w:date="2019-11-21T15:42:00Z">
        <w:r w:rsidR="002D20CE">
          <w:rPr>
            <w:sz w:val="21"/>
            <w:szCs w:val="21"/>
          </w:rPr>
          <w:t>ing</w:t>
        </w:r>
      </w:ins>
      <w:r w:rsidR="00877515">
        <w:rPr>
          <w:sz w:val="21"/>
          <w:szCs w:val="21"/>
        </w:rPr>
        <w:t xml:space="preserve"> the ticket, p</w:t>
      </w:r>
      <w:r w:rsidR="001E5B92">
        <w:rPr>
          <w:sz w:val="21"/>
          <w:szCs w:val="21"/>
        </w:rPr>
        <w:t xml:space="preserve">eople </w:t>
      </w:r>
      <w:r w:rsidR="009D106B">
        <w:rPr>
          <w:sz w:val="21"/>
          <w:szCs w:val="21"/>
        </w:rPr>
        <w:t>show</w:t>
      </w:r>
      <w:r w:rsidR="001E5B92">
        <w:rPr>
          <w:sz w:val="21"/>
          <w:szCs w:val="21"/>
        </w:rPr>
        <w:t xml:space="preserve"> the ticket to the </w:t>
      </w:r>
      <w:del w:id="103" w:author="Brian Ricks" w:date="2019-11-21T15:42:00Z">
        <w:r w:rsidR="001E5B92" w:rsidDel="002D20CE">
          <w:rPr>
            <w:sz w:val="21"/>
            <w:szCs w:val="21"/>
          </w:rPr>
          <w:delText>faculty</w:delText>
        </w:r>
      </w:del>
      <w:ins w:id="104" w:author="Brian Ricks" w:date="2019-11-21T15:42:00Z">
        <w:r w:rsidR="002D20CE">
          <w:rPr>
            <w:sz w:val="21"/>
            <w:szCs w:val="21"/>
          </w:rPr>
          <w:t>checker</w:t>
        </w:r>
      </w:ins>
      <w:r w:rsidR="009D106B">
        <w:rPr>
          <w:sz w:val="21"/>
          <w:szCs w:val="21"/>
        </w:rPr>
        <w:t>, then</w:t>
      </w:r>
      <w:r w:rsidR="001E5B92">
        <w:rPr>
          <w:sz w:val="21"/>
          <w:szCs w:val="21"/>
        </w:rPr>
        <w:t xml:space="preserve"> they could quickly pass through the first gate. For people who </w:t>
      </w:r>
      <w:proofErr w:type="spellStart"/>
      <w:r w:rsidR="001E5B92">
        <w:rPr>
          <w:sz w:val="21"/>
          <w:szCs w:val="21"/>
        </w:rPr>
        <w:t>carri</w:t>
      </w:r>
      <w:ins w:id="105" w:author="Brian Ricks" w:date="2019-11-21T15:42:00Z">
        <w:r w:rsidR="002D20CE">
          <w:rPr>
            <w:sz w:val="21"/>
            <w:szCs w:val="21"/>
          </w:rPr>
          <w:t>y</w:t>
        </w:r>
        <w:proofErr w:type="spellEnd"/>
        <w:r w:rsidR="002D20CE">
          <w:rPr>
            <w:sz w:val="21"/>
            <w:szCs w:val="21"/>
          </w:rPr>
          <w:t xml:space="preserve"> ba</w:t>
        </w:r>
      </w:ins>
      <w:del w:id="106" w:author="Brian Ricks" w:date="2019-11-21T15:42:00Z">
        <w:r w:rsidR="001E5B92" w:rsidDel="002D20CE">
          <w:rPr>
            <w:sz w:val="21"/>
            <w:szCs w:val="21"/>
          </w:rPr>
          <w:delText>es ba</w:delText>
        </w:r>
      </w:del>
      <w:r w:rsidR="001E5B92">
        <w:rPr>
          <w:sz w:val="21"/>
          <w:szCs w:val="21"/>
        </w:rPr>
        <w:t>g</w:t>
      </w:r>
      <w:ins w:id="107" w:author="Brian Ricks" w:date="2019-11-21T15:42:00Z">
        <w:r w:rsidR="002D20CE">
          <w:rPr>
            <w:sz w:val="21"/>
            <w:szCs w:val="21"/>
          </w:rPr>
          <w:t>s,</w:t>
        </w:r>
      </w:ins>
      <w:del w:id="108" w:author="Brian Ricks" w:date="2019-11-21T15:42:00Z">
        <w:r w:rsidR="001E5B92" w:rsidDel="002D20CE">
          <w:rPr>
            <w:sz w:val="21"/>
            <w:szCs w:val="21"/>
          </w:rPr>
          <w:delText>,</w:delText>
        </w:r>
      </w:del>
      <w:r w:rsidR="001E5B92">
        <w:rPr>
          <w:sz w:val="21"/>
          <w:szCs w:val="21"/>
        </w:rPr>
        <w:t xml:space="preserve"> security faculty </w:t>
      </w:r>
      <w:r w:rsidR="009D106B">
        <w:rPr>
          <w:sz w:val="21"/>
          <w:szCs w:val="21"/>
        </w:rPr>
        <w:t>need</w:t>
      </w:r>
      <w:r w:rsidR="001E5B92">
        <w:rPr>
          <w:sz w:val="21"/>
          <w:szCs w:val="21"/>
        </w:rPr>
        <w:t xml:space="preserve"> to take a few seconds to check </w:t>
      </w:r>
      <w:r w:rsidR="00C600BB">
        <w:rPr>
          <w:rFonts w:hint="eastAsia"/>
          <w:sz w:val="21"/>
          <w:szCs w:val="21"/>
        </w:rPr>
        <w:t>people</w:t>
      </w:r>
      <w:r w:rsidR="00C600BB">
        <w:rPr>
          <w:sz w:val="21"/>
          <w:szCs w:val="21"/>
        </w:rPr>
        <w:t xml:space="preserve">’s </w:t>
      </w:r>
      <w:r w:rsidR="001E5B92">
        <w:rPr>
          <w:sz w:val="21"/>
          <w:szCs w:val="21"/>
        </w:rPr>
        <w:t>bag</w:t>
      </w:r>
      <w:r w:rsidR="00C600BB">
        <w:rPr>
          <w:sz w:val="21"/>
          <w:szCs w:val="21"/>
        </w:rPr>
        <w:t>.</w:t>
      </w:r>
      <w:r w:rsidR="002A57BD">
        <w:rPr>
          <w:sz w:val="21"/>
          <w:szCs w:val="21"/>
        </w:rPr>
        <w:t xml:space="preserve"> </w:t>
      </w:r>
      <w:r w:rsidR="00C600BB">
        <w:rPr>
          <w:sz w:val="21"/>
          <w:szCs w:val="21"/>
        </w:rPr>
        <w:t>T</w:t>
      </w:r>
      <w:r w:rsidR="002A57BD">
        <w:rPr>
          <w:sz w:val="21"/>
          <w:szCs w:val="21"/>
        </w:rPr>
        <w:t>hus</w:t>
      </w:r>
      <w:r w:rsidR="00C600BB">
        <w:rPr>
          <w:sz w:val="21"/>
          <w:szCs w:val="21"/>
        </w:rPr>
        <w:t>,</w:t>
      </w:r>
      <w:r w:rsidR="002A57BD">
        <w:rPr>
          <w:sz w:val="21"/>
          <w:szCs w:val="21"/>
        </w:rPr>
        <w:t xml:space="preserve"> </w:t>
      </w:r>
      <w:r w:rsidR="00C600BB">
        <w:rPr>
          <w:sz w:val="21"/>
          <w:szCs w:val="21"/>
        </w:rPr>
        <w:t xml:space="preserve">people who carry bag </w:t>
      </w:r>
      <w:r w:rsidR="002A57BD">
        <w:rPr>
          <w:sz w:val="21"/>
          <w:szCs w:val="21"/>
        </w:rPr>
        <w:t xml:space="preserve">will stay more time on the first gate. For the second process, security faculty will use handheld body scanner to scan </w:t>
      </w:r>
      <w:r w:rsidR="001349E4">
        <w:rPr>
          <w:sz w:val="21"/>
          <w:szCs w:val="21"/>
        </w:rPr>
        <w:t>people one by one</w:t>
      </w:r>
      <w:r w:rsidR="002A57BD">
        <w:rPr>
          <w:sz w:val="21"/>
          <w:szCs w:val="21"/>
        </w:rPr>
        <w:t xml:space="preserve">. Because </w:t>
      </w:r>
      <w:r w:rsidR="002A57BD">
        <w:rPr>
          <w:sz w:val="21"/>
          <w:szCs w:val="21"/>
        </w:rPr>
        <w:lastRenderedPageBreak/>
        <w:t>everyone takes almost the same process, the time</w:t>
      </w:r>
      <w:r w:rsidR="00C600BB">
        <w:rPr>
          <w:sz w:val="21"/>
          <w:szCs w:val="21"/>
        </w:rPr>
        <w:t xml:space="preserve"> difference among</w:t>
      </w:r>
      <w:r w:rsidR="002A57BD">
        <w:rPr>
          <w:sz w:val="21"/>
          <w:szCs w:val="21"/>
        </w:rPr>
        <w:t xml:space="preserve"> people </w:t>
      </w:r>
      <w:r w:rsidR="00C600BB">
        <w:rPr>
          <w:sz w:val="21"/>
          <w:szCs w:val="21"/>
        </w:rPr>
        <w:t xml:space="preserve">need to </w:t>
      </w:r>
      <w:r w:rsidR="002A57BD">
        <w:rPr>
          <w:sz w:val="21"/>
          <w:szCs w:val="21"/>
        </w:rPr>
        <w:t xml:space="preserve">finish the second process is </w:t>
      </w:r>
      <w:r w:rsidR="00C600BB">
        <w:rPr>
          <w:sz w:val="21"/>
          <w:szCs w:val="21"/>
        </w:rPr>
        <w:t xml:space="preserve">more consistent </w:t>
      </w:r>
      <w:r w:rsidR="002715DC">
        <w:rPr>
          <w:sz w:val="21"/>
          <w:szCs w:val="21"/>
        </w:rPr>
        <w:t>than the first process</w:t>
      </w:r>
      <w:r w:rsidR="002A57BD">
        <w:rPr>
          <w:sz w:val="21"/>
          <w:szCs w:val="21"/>
        </w:rPr>
        <w:t>.</w:t>
      </w:r>
      <w:r w:rsidR="0024189B">
        <w:rPr>
          <w:sz w:val="21"/>
          <w:szCs w:val="21"/>
        </w:rPr>
        <w:t xml:space="preserve"> </w:t>
      </w:r>
    </w:p>
    <w:p w14:paraId="7741FCBD" w14:textId="3989D100" w:rsidR="00FC2C20" w:rsidRDefault="00FC2C20" w:rsidP="006C5747">
      <w:pPr>
        <w:rPr>
          <w:sz w:val="21"/>
          <w:szCs w:val="21"/>
        </w:rPr>
      </w:pPr>
    </w:p>
    <w:p w14:paraId="7723CE07" w14:textId="37EA4B9B" w:rsidR="00FC2C20" w:rsidRPr="006C5747" w:rsidRDefault="00FC2C20" w:rsidP="006C5747">
      <w:pPr>
        <w:rPr>
          <w:sz w:val="21"/>
          <w:szCs w:val="21"/>
        </w:rPr>
      </w:pPr>
      <w:r>
        <w:rPr>
          <w:sz w:val="21"/>
          <w:szCs w:val="21"/>
        </w:rPr>
        <w:t xml:space="preserve">Based on the video, the scene contains two lines of security gates. If the number of people pass the first gate line is large enough, the </w:t>
      </w:r>
      <w:r w:rsidR="004E013F">
        <w:rPr>
          <w:sz w:val="21"/>
          <w:szCs w:val="21"/>
        </w:rPr>
        <w:t>room</w:t>
      </w:r>
      <w:r>
        <w:rPr>
          <w:sz w:val="21"/>
          <w:szCs w:val="21"/>
        </w:rPr>
        <w:t xml:space="preserve"> between lines is easy to get full.</w:t>
      </w:r>
      <w:r w:rsidR="004E013F">
        <w:rPr>
          <w:sz w:val="21"/>
          <w:szCs w:val="21"/>
        </w:rPr>
        <w:t xml:space="preserve"> When the room is full, even people finish the first checking process, they will still need to wait until there have space to let them move forward. </w:t>
      </w:r>
    </w:p>
    <w:p w14:paraId="2C48BB4D" w14:textId="04C281DB" w:rsidR="006C5747" w:rsidRDefault="006C5747" w:rsidP="00E13230">
      <w:pPr>
        <w:rPr>
          <w:b/>
          <w:bCs/>
          <w:sz w:val="22"/>
          <w:szCs w:val="22"/>
        </w:rPr>
      </w:pPr>
    </w:p>
    <w:p w14:paraId="55A79A0B" w14:textId="02EF366D" w:rsidR="00E13230" w:rsidRPr="009E1136" w:rsidRDefault="00925739" w:rsidP="00403620">
      <w:pPr>
        <w:spacing w:line="360" w:lineRule="auto"/>
        <w:rPr>
          <w:b/>
          <w:bCs/>
          <w:sz w:val="28"/>
          <w:szCs w:val="28"/>
        </w:rPr>
      </w:pPr>
      <w:r>
        <w:rPr>
          <w:b/>
          <w:bCs/>
          <w:sz w:val="28"/>
          <w:szCs w:val="28"/>
        </w:rPr>
        <w:t xml:space="preserve">6 </w:t>
      </w:r>
      <w:r w:rsidR="009E1136" w:rsidRPr="009E1136">
        <w:rPr>
          <w:b/>
          <w:bCs/>
          <w:sz w:val="28"/>
          <w:szCs w:val="28"/>
        </w:rPr>
        <w:t xml:space="preserve">Foundation architecture and </w:t>
      </w:r>
      <w:r w:rsidR="00E13230" w:rsidRPr="009E1136">
        <w:rPr>
          <w:b/>
          <w:bCs/>
          <w:sz w:val="28"/>
          <w:szCs w:val="28"/>
        </w:rPr>
        <w:t>Scenario</w:t>
      </w:r>
    </w:p>
    <w:p w14:paraId="19AAED88" w14:textId="392F40A8"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commentRangeStart w:id="109"/>
      <w:r w:rsidR="00BD6E6B">
        <w:rPr>
          <w:sz w:val="22"/>
          <w:szCs w:val="22"/>
        </w:rPr>
        <w:t>What’s more</w:t>
      </w:r>
      <w:commentRangeEnd w:id="109"/>
      <w:r w:rsidR="002D20CE">
        <w:rPr>
          <w:rStyle w:val="CommentReference"/>
        </w:rPr>
        <w:commentReference w:id="109"/>
      </w:r>
      <w:r w:rsidR="00BD6E6B">
        <w:rPr>
          <w:sz w:val="22"/>
          <w:szCs w:val="22"/>
        </w:rPr>
        <w:t xml:space="preserv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28B92D9D" w:rsidR="00E13230" w:rsidRDefault="00E13230" w:rsidP="00E13230">
      <w:pPr>
        <w:rPr>
          <w:sz w:val="22"/>
          <w:szCs w:val="22"/>
        </w:rPr>
      </w:pPr>
      <w:r w:rsidRPr="00DB7968">
        <w:rPr>
          <w:b/>
          <w:bCs/>
          <w:i/>
          <w:iCs/>
          <w:sz w:val="22"/>
          <w:szCs w:val="22"/>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w:t>
      </w:r>
      <w:del w:id="110" w:author="Brian Ricks" w:date="2019-11-21T15:43:00Z">
        <w:r w:rsidDel="002D20CE">
          <w:rPr>
            <w:sz w:val="22"/>
            <w:szCs w:val="22"/>
          </w:rPr>
          <w:delText>ing</w:delText>
        </w:r>
      </w:del>
      <w:r>
        <w:rPr>
          <w:sz w:val="22"/>
          <w:szCs w:val="22"/>
        </w:rPr>
        <w:t xml:space="preserve"> their destination, every agent has to finish</w:t>
      </w:r>
      <w:r w:rsidR="003D194D">
        <w:rPr>
          <w:sz w:val="22"/>
          <w:szCs w:val="22"/>
        </w:rPr>
        <w:t xml:space="preserve"> two</w:t>
      </w:r>
      <w:r>
        <w:rPr>
          <w:sz w:val="22"/>
          <w:szCs w:val="22"/>
        </w:rPr>
        <w:t xml:space="preserve"> security check</w:t>
      </w:r>
      <w:r w:rsidR="003D194D">
        <w:rPr>
          <w:sz w:val="22"/>
          <w:szCs w:val="22"/>
        </w:rPr>
        <w:t>s</w:t>
      </w:r>
      <w:r>
        <w:rPr>
          <w:sz w:val="22"/>
          <w:szCs w:val="22"/>
        </w:rPr>
        <w:t xml:space="preserve"> first. (People </w:t>
      </w:r>
      <w:del w:id="111" w:author="Brian Ricks" w:date="2019-11-21T15:43:00Z">
        <w:r w:rsidDel="002D20CE">
          <w:rPr>
            <w:sz w:val="22"/>
            <w:szCs w:val="22"/>
          </w:rPr>
          <w:delText xml:space="preserve">do </w:delText>
        </w:r>
      </w:del>
      <w:ins w:id="112" w:author="Brian Ricks" w:date="2019-11-21T15:43:00Z">
        <w:r w:rsidR="002D20CE">
          <w:rPr>
            <w:sz w:val="22"/>
            <w:szCs w:val="22"/>
          </w:rPr>
          <w:t xml:space="preserve">did </w:t>
        </w:r>
      </w:ins>
      <w:r>
        <w:rPr>
          <w:sz w:val="22"/>
          <w:szCs w:val="22"/>
        </w:rPr>
        <w:t>ticket checking and security check during the concert event). Thus, every agent needs to stop near the security</w:t>
      </w:r>
      <w:r w:rsidR="003D194D">
        <w:rPr>
          <w:sz w:val="22"/>
          <w:szCs w:val="22"/>
        </w:rPr>
        <w:t xml:space="preserve"> gate</w:t>
      </w:r>
      <w:r>
        <w:rPr>
          <w:sz w:val="22"/>
          <w:szCs w:val="22"/>
        </w:rPr>
        <w:t xml:space="preserve"> to simulate the security process. Since the new agents are generating and security process takes time, the number of agents in the scene increase dramatically and </w:t>
      </w:r>
      <w:del w:id="113" w:author="Brian Ricks" w:date="2019-11-21T15:44:00Z">
        <w:r w:rsidDel="002D20CE">
          <w:rPr>
            <w:sz w:val="22"/>
            <w:szCs w:val="22"/>
          </w:rPr>
          <w:delText xml:space="preserve">the </w:delText>
        </w:r>
      </w:del>
      <w:ins w:id="114" w:author="Brian Ricks" w:date="2019-11-21T15:44:00Z">
        <w:r w:rsidR="002D20CE">
          <w:rPr>
            <w:sz w:val="22"/>
            <w:szCs w:val="22"/>
          </w:rPr>
          <w:t xml:space="preserve">a </w:t>
        </w:r>
      </w:ins>
      <w:r>
        <w:rPr>
          <w:sz w:val="22"/>
          <w:szCs w:val="22"/>
        </w:rPr>
        <w:t>crowd form. However, instead of generating a massive chaotic crowd, agents in the crowd will</w:t>
      </w:r>
      <w:r w:rsidR="003D194D">
        <w:rPr>
          <w:sz w:val="22"/>
          <w:szCs w:val="22"/>
        </w:rPr>
        <w:t xml:space="preserve"> orderly</w:t>
      </w:r>
      <w:r>
        <w:rPr>
          <w:sz w:val="22"/>
          <w:szCs w:val="22"/>
        </w:rPr>
        <w:t xml:space="preserve"> queue up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64FAA848" w:rsidR="00806420" w:rsidRPr="00C57561" w:rsidRDefault="00925739" w:rsidP="00403620">
      <w:pPr>
        <w:spacing w:line="360" w:lineRule="auto"/>
        <w:rPr>
          <w:b/>
          <w:bCs/>
          <w:sz w:val="28"/>
          <w:szCs w:val="28"/>
        </w:rPr>
      </w:pPr>
      <w:r>
        <w:rPr>
          <w:b/>
          <w:bCs/>
          <w:sz w:val="28"/>
          <w:szCs w:val="28"/>
        </w:rPr>
        <w:t xml:space="preserve">7 Environment </w:t>
      </w:r>
      <w:r w:rsidR="00806420" w:rsidRPr="00685CA0">
        <w:rPr>
          <w:b/>
          <w:bCs/>
          <w:sz w:val="28"/>
          <w:szCs w:val="28"/>
        </w:rPr>
        <w:t>Implementation</w:t>
      </w:r>
      <w:r>
        <w:rPr>
          <w:b/>
          <w:bCs/>
          <w:sz w:val="28"/>
          <w:szCs w:val="28"/>
        </w:rPr>
        <w:t xml:space="preserve"> and Setup</w:t>
      </w:r>
    </w:p>
    <w:p w14:paraId="480C1009" w14:textId="771CC392" w:rsidR="00BD6E6B" w:rsidRPr="00E0454B" w:rsidRDefault="00925739" w:rsidP="003E02DC">
      <w:pPr>
        <w:spacing w:line="276" w:lineRule="auto"/>
        <w:rPr>
          <w:b/>
          <w:bCs/>
        </w:rPr>
      </w:pPr>
      <w:r>
        <w:rPr>
          <w:b/>
          <w:bCs/>
        </w:rPr>
        <w:t xml:space="preserve">7.1 </w:t>
      </w:r>
      <w:r w:rsidR="00BD6E6B" w:rsidRPr="00E0454B">
        <w:rPr>
          <w:b/>
          <w:bCs/>
        </w:rPr>
        <w:t>Input Data Initialization</w:t>
      </w:r>
    </w:p>
    <w:p w14:paraId="2C893191" w14:textId="4B58623B" w:rsidR="009E1136" w:rsidRDefault="009E1136" w:rsidP="009E1136">
      <w:pPr>
        <w:rPr>
          <w:sz w:val="22"/>
          <w:szCs w:val="22"/>
        </w:rPr>
      </w:pPr>
      <w:r>
        <w:rPr>
          <w:sz w:val="22"/>
          <w:szCs w:val="22"/>
        </w:rPr>
        <w:t xml:space="preserve">Input file allows us to determine the basic scene information such as agent id, agent start time, start position, end position and behavior mode. Instead of directly applying data from the real-life video, we </w:t>
      </w:r>
      <w:r w:rsidR="00DB7968">
        <w:rPr>
          <w:sz w:val="22"/>
          <w:szCs w:val="22"/>
        </w:rPr>
        <w:t xml:space="preserve">need to </w:t>
      </w:r>
      <w:r>
        <w:rPr>
          <w:sz w:val="22"/>
          <w:szCs w:val="22"/>
        </w:rPr>
        <w:t xml:space="preserve">manually generate agent data based on features we </w:t>
      </w:r>
      <w:r w:rsidR="00DB7968">
        <w:rPr>
          <w:sz w:val="22"/>
          <w:szCs w:val="22"/>
        </w:rPr>
        <w:t>observed</w:t>
      </w:r>
      <w:r>
        <w:rPr>
          <w:sz w:val="22"/>
          <w:szCs w:val="22"/>
        </w:rPr>
        <w:t xml:space="preserve"> from the video. </w:t>
      </w:r>
      <w:r w:rsidR="00DB7968">
        <w:rPr>
          <w:sz w:val="22"/>
          <w:szCs w:val="22"/>
        </w:rPr>
        <w:t>For example, w</w:t>
      </w:r>
      <w:r w:rsidR="009B6658">
        <w:rPr>
          <w:sz w:val="22"/>
          <w:szCs w:val="22"/>
        </w:rPr>
        <w:t xml:space="preserve">e </w:t>
      </w:r>
      <w:r w:rsidR="00DB7968">
        <w:rPr>
          <w:sz w:val="22"/>
          <w:szCs w:val="22"/>
        </w:rPr>
        <w:t xml:space="preserve">will </w:t>
      </w:r>
      <w:r w:rsidR="009B6658">
        <w:rPr>
          <w:sz w:val="22"/>
          <w:szCs w:val="22"/>
        </w:rPr>
        <w:t>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5BD103B9" w:rsidR="00A50A4F" w:rsidRDefault="008139F0" w:rsidP="00CC700C">
      <w:pPr>
        <w:rPr>
          <w:sz w:val="22"/>
          <w:szCs w:val="22"/>
        </w:rPr>
      </w:pPr>
      <w:r>
        <w:rPr>
          <w:sz w:val="22"/>
          <w:szCs w:val="22"/>
        </w:rPr>
        <w:t>In order to achieve</w:t>
      </w:r>
      <w:r w:rsidR="00DB7968">
        <w:rPr>
          <w:sz w:val="22"/>
          <w:szCs w:val="22"/>
        </w:rPr>
        <w:t xml:space="preserve"> more </w:t>
      </w:r>
      <w:r w:rsidR="0012026A">
        <w:rPr>
          <w:sz w:val="22"/>
          <w:szCs w:val="22"/>
        </w:rPr>
        <w:t>crowd feature</w:t>
      </w:r>
      <w:r w:rsidR="00C278B6">
        <w:rPr>
          <w:sz w:val="22"/>
          <w:szCs w:val="22"/>
        </w:rPr>
        <w:t>s</w:t>
      </w:r>
      <w:r w:rsidR="00C57561">
        <w:rPr>
          <w:sz w:val="22"/>
          <w:szCs w:val="22"/>
        </w:rPr>
        <w:t>,</w:t>
      </w:r>
      <w:r w:rsidR="0012026A">
        <w:rPr>
          <w:sz w:val="22"/>
          <w:szCs w:val="22"/>
        </w:rPr>
        <w:t xml:space="preserve"> we</w:t>
      </w:r>
      <w:r w:rsidR="001A5210">
        <w:rPr>
          <w:sz w:val="22"/>
          <w:szCs w:val="22"/>
        </w:rPr>
        <w:t xml:space="preserve"> will</w:t>
      </w:r>
      <w:r w:rsidR="0012026A">
        <w:rPr>
          <w:sz w:val="22"/>
          <w:szCs w:val="22"/>
        </w:rPr>
        <w:t xml:space="preserv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63E0B1F" w14:textId="77777777" w:rsidR="00CF7608" w:rsidRDefault="00CF7608" w:rsidP="000121B8">
      <w:pPr>
        <w:rPr>
          <w:sz w:val="22"/>
          <w:szCs w:val="22"/>
        </w:rPr>
      </w:pPr>
    </w:p>
    <w:p w14:paraId="65A56166" w14:textId="153D47C8" w:rsidR="00157E7B" w:rsidRDefault="00A50A4F" w:rsidP="00CF7608">
      <w:pPr>
        <w:jc w:val="center"/>
        <w:rPr>
          <w:sz w:val="22"/>
          <w:szCs w:val="22"/>
        </w:rPr>
      </w:pPr>
      <w:r>
        <w:rPr>
          <w:sz w:val="22"/>
          <w:szCs w:val="22"/>
        </w:rPr>
        <w:t>Agent id, enter time, start position, end position, behaved mode</w:t>
      </w:r>
    </w:p>
    <w:p w14:paraId="7CD1D594" w14:textId="77777777" w:rsidR="00CF7608" w:rsidRDefault="00CF7608"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5EAE989C" w14:textId="580F54F3" w:rsidR="00D84F63" w:rsidRPr="00B1259C" w:rsidRDefault="00D84F63" w:rsidP="00B1259C">
      <w:pPr>
        <w:pStyle w:val="ListParagraph"/>
        <w:numPr>
          <w:ilvl w:val="0"/>
          <w:numId w:val="4"/>
        </w:numPr>
        <w:rPr>
          <w:sz w:val="22"/>
          <w:szCs w:val="22"/>
        </w:rPr>
      </w:pPr>
      <w:r>
        <w:rPr>
          <w:sz w:val="22"/>
          <w:szCs w:val="22"/>
        </w:rPr>
        <w:t>Start position determines where agent will appear.</w:t>
      </w:r>
      <w:r w:rsidR="00B1259C">
        <w:rPr>
          <w:sz w:val="22"/>
          <w:szCs w:val="22"/>
        </w:rPr>
        <w:t xml:space="preserve"> </w:t>
      </w:r>
      <w:r w:rsidRPr="00B1259C">
        <w:rPr>
          <w:sz w:val="22"/>
          <w:szCs w:val="22"/>
        </w:rPr>
        <w:t xml:space="preserve">End position determines where agent will exit, it also determines </w:t>
      </w:r>
      <w:r w:rsidR="00B1259C">
        <w:rPr>
          <w:sz w:val="22"/>
          <w:szCs w:val="22"/>
        </w:rPr>
        <w:t>agent’s walking</w:t>
      </w:r>
      <w:r w:rsidRPr="00B1259C">
        <w:rPr>
          <w:sz w:val="22"/>
          <w:szCs w:val="22"/>
        </w:rPr>
        <w:t xml:space="preserve"> direction.</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0C146E7F" w14:textId="02577B67" w:rsidR="0025668B" w:rsidRDefault="00157E7B" w:rsidP="00157E7B">
      <w:pPr>
        <w:pStyle w:val="ListParagraph"/>
        <w:numPr>
          <w:ilvl w:val="0"/>
          <w:numId w:val="4"/>
        </w:numPr>
        <w:rPr>
          <w:sz w:val="22"/>
          <w:szCs w:val="22"/>
        </w:rPr>
      </w:pPr>
      <w:r>
        <w:rPr>
          <w:sz w:val="22"/>
          <w:szCs w:val="22"/>
        </w:rPr>
        <w:t xml:space="preserve">Agent’s behavior mode </w:t>
      </w:r>
      <w:r w:rsidR="0025668B">
        <w:rPr>
          <w:sz w:val="22"/>
          <w:szCs w:val="22"/>
        </w:rPr>
        <w:t>demonstrates</w:t>
      </w:r>
      <w:r w:rsidR="00B965EF">
        <w:rPr>
          <w:sz w:val="22"/>
          <w:szCs w:val="22"/>
        </w:rPr>
        <w:t xml:space="preserve"> </w:t>
      </w:r>
      <w:r>
        <w:rPr>
          <w:sz w:val="22"/>
          <w:szCs w:val="22"/>
        </w:rPr>
        <w:t>agent</w:t>
      </w:r>
      <w:r w:rsidR="00B965EF">
        <w:rPr>
          <w:sz w:val="22"/>
          <w:szCs w:val="22"/>
        </w:rPr>
        <w:t>’s</w:t>
      </w:r>
      <w:r>
        <w:rPr>
          <w:sz w:val="22"/>
          <w:szCs w:val="22"/>
        </w:rPr>
        <w:t xml:space="preserve"> </w:t>
      </w:r>
      <w:r w:rsidR="00B965EF">
        <w:rPr>
          <w:sz w:val="22"/>
          <w:szCs w:val="22"/>
        </w:rPr>
        <w:t>behavior</w:t>
      </w:r>
      <w:r>
        <w:rPr>
          <w:sz w:val="22"/>
          <w:szCs w:val="22"/>
        </w:rPr>
        <w:t xml:space="preserve"> </w:t>
      </w:r>
    </w:p>
    <w:p w14:paraId="1ED5B6A4" w14:textId="5F0748CD" w:rsidR="0025668B" w:rsidRDefault="0025668B" w:rsidP="0025668B">
      <w:pPr>
        <w:pStyle w:val="ListParagraph"/>
        <w:numPr>
          <w:ilvl w:val="1"/>
          <w:numId w:val="4"/>
        </w:numPr>
        <w:rPr>
          <w:sz w:val="22"/>
          <w:szCs w:val="22"/>
        </w:rPr>
      </w:pPr>
      <w:r>
        <w:rPr>
          <w:sz w:val="22"/>
          <w:szCs w:val="22"/>
        </w:rPr>
        <w:t>Queue</w:t>
      </w:r>
      <w:r w:rsidR="00333002">
        <w:rPr>
          <w:sz w:val="22"/>
          <w:szCs w:val="22"/>
        </w:rPr>
        <w:t xml:space="preserve"> -</w:t>
      </w:r>
      <w:r>
        <w:rPr>
          <w:sz w:val="22"/>
          <w:szCs w:val="22"/>
        </w:rPr>
        <w:t xml:space="preserve"> means agent will </w:t>
      </w:r>
      <w:r w:rsidR="00157E7B">
        <w:rPr>
          <w:sz w:val="22"/>
          <w:szCs w:val="22"/>
        </w:rPr>
        <w:t>queue up to form line</w:t>
      </w:r>
      <w:r>
        <w:rPr>
          <w:sz w:val="22"/>
          <w:szCs w:val="22"/>
        </w:rPr>
        <w:t>.</w:t>
      </w:r>
    </w:p>
    <w:p w14:paraId="0A8F567F" w14:textId="6293A00C" w:rsidR="00645D4E" w:rsidRDefault="0025668B" w:rsidP="0025668B">
      <w:pPr>
        <w:pStyle w:val="ListParagraph"/>
        <w:numPr>
          <w:ilvl w:val="1"/>
          <w:numId w:val="4"/>
        </w:numPr>
        <w:rPr>
          <w:sz w:val="22"/>
          <w:szCs w:val="22"/>
        </w:rPr>
      </w:pPr>
      <w:r>
        <w:rPr>
          <w:sz w:val="22"/>
          <w:szCs w:val="22"/>
        </w:rPr>
        <w:t>F</w:t>
      </w:r>
      <w:r w:rsidR="00157E7B">
        <w:rPr>
          <w:sz w:val="22"/>
          <w:szCs w:val="22"/>
        </w:rPr>
        <w:t>lee</w:t>
      </w:r>
      <w:r w:rsidR="00333002">
        <w:rPr>
          <w:sz w:val="22"/>
          <w:szCs w:val="22"/>
        </w:rPr>
        <w:t xml:space="preserve"> -</w:t>
      </w:r>
      <w:r w:rsidR="00157E7B">
        <w:rPr>
          <w:sz w:val="22"/>
          <w:szCs w:val="22"/>
        </w:rPr>
        <w:t xml:space="preserve"> </w:t>
      </w:r>
      <w:r>
        <w:rPr>
          <w:sz w:val="22"/>
          <w:szCs w:val="22"/>
        </w:rPr>
        <w:t xml:space="preserve">means agent will </w:t>
      </w:r>
      <w:r w:rsidR="00645D4E">
        <w:rPr>
          <w:sz w:val="22"/>
          <w:szCs w:val="22"/>
        </w:rPr>
        <w:t>choose the shortest path to walk out of the scene.</w:t>
      </w:r>
    </w:p>
    <w:p w14:paraId="5FD6E0F7" w14:textId="608ED320" w:rsidR="00157E7B" w:rsidRPr="00CB169E" w:rsidRDefault="00645D4E" w:rsidP="0025668B">
      <w:pPr>
        <w:pStyle w:val="ListParagraph"/>
        <w:numPr>
          <w:ilvl w:val="1"/>
          <w:numId w:val="4"/>
        </w:numPr>
        <w:rPr>
          <w:sz w:val="22"/>
          <w:szCs w:val="22"/>
        </w:rPr>
      </w:pPr>
      <w:r>
        <w:rPr>
          <w:sz w:val="22"/>
          <w:szCs w:val="22"/>
        </w:rPr>
        <w:t>None</w:t>
      </w:r>
      <w:r w:rsidR="00333002">
        <w:rPr>
          <w:sz w:val="22"/>
          <w:szCs w:val="22"/>
        </w:rPr>
        <w:t xml:space="preserve"> -</w:t>
      </w:r>
      <w:r>
        <w:rPr>
          <w:sz w:val="22"/>
          <w:szCs w:val="22"/>
        </w:rPr>
        <w:t xml:space="preserve"> means agent will simply walk from start position to end position</w:t>
      </w:r>
      <w:r w:rsidR="007C245A">
        <w:rPr>
          <w:sz w:val="22"/>
          <w:szCs w:val="22"/>
        </w:rPr>
        <w:t>.</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lastRenderedPageBreak/>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4CDD2F21"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w:t>
      </w:r>
      <w:r w:rsidR="00333002">
        <w:rPr>
          <w:sz w:val="22"/>
          <w:szCs w:val="22"/>
        </w:rPr>
        <w:t xml:space="preserve"> the</w:t>
      </w:r>
      <w:r>
        <w:rPr>
          <w:sz w:val="22"/>
          <w:szCs w:val="22"/>
        </w:rPr>
        <w:t xml:space="preserve"> start position (x coordinate, z coordinate, y coordinate)</w:t>
      </w:r>
      <w:r w:rsidR="00806BF6">
        <w:rPr>
          <w:sz w:val="22"/>
          <w:szCs w:val="22"/>
        </w:rPr>
        <w:t>; r</w:t>
      </w:r>
      <w:r>
        <w:rPr>
          <w:sz w:val="22"/>
          <w:szCs w:val="22"/>
        </w:rPr>
        <w:t>ed is</w:t>
      </w:r>
      <w:r w:rsidR="00333002">
        <w:rPr>
          <w:sz w:val="22"/>
          <w:szCs w:val="22"/>
        </w:rPr>
        <w:t xml:space="preserve"> </w:t>
      </w:r>
      <w:r w:rsidR="00333002">
        <w:rPr>
          <w:rFonts w:hint="eastAsia"/>
          <w:sz w:val="22"/>
          <w:szCs w:val="22"/>
        </w:rPr>
        <w:t>the</w:t>
      </w:r>
      <w:r>
        <w:rPr>
          <w:sz w:val="22"/>
          <w:szCs w:val="22"/>
        </w:rPr>
        <w:t xml:space="preserve">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66CBF6D0" w:rsidR="00904D95" w:rsidRDefault="008A2871" w:rsidP="00E13230">
      <w:pPr>
        <w:rPr>
          <w:sz w:val="22"/>
          <w:szCs w:val="22"/>
        </w:rPr>
      </w:pPr>
      <w:r>
        <w:rPr>
          <w:sz w:val="22"/>
          <w:szCs w:val="22"/>
        </w:rPr>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333002">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 xml:space="preserve">within </w:t>
      </w:r>
      <w:r w:rsidR="00333002">
        <w:rPr>
          <w:sz w:val="22"/>
          <w:szCs w:val="22"/>
        </w:rPr>
        <w:t>this</w:t>
      </w:r>
      <w:r w:rsidR="00904D95">
        <w:rPr>
          <w:sz w:val="22"/>
          <w:szCs w:val="22"/>
        </w:rPr>
        <w:t xml:space="preserve">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drawing>
          <wp:inline distT="0" distB="0" distL="0" distR="0" wp14:anchorId="749BC352" wp14:editId="2EDA3159">
            <wp:extent cx="2735335" cy="2926080"/>
            <wp:effectExtent l="63500" t="12700" r="5905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6">
                      <a:extLst>
                        <a:ext uri="{28A0092B-C50C-407E-A947-70E740481C1C}">
                          <a14:useLocalDpi xmlns:a14="http://schemas.microsoft.com/office/drawing/2010/main" val="0"/>
                        </a:ext>
                      </a:extLst>
                    </a:blip>
                    <a:stretch>
                      <a:fillRect/>
                    </a:stretch>
                  </pic:blipFill>
                  <pic:spPr>
                    <a:xfrm>
                      <a:off x="0" y="0"/>
                      <a:ext cx="2783528" cy="2977634"/>
                    </a:xfrm>
                    <a:prstGeom prst="rect">
                      <a:avLst/>
                    </a:prstGeom>
                    <a:effectLst>
                      <a:outerShdw blurRad="127000" dist="50800" dir="5400000" sx="95000" sy="95000" algn="ctr" rotWithShape="0">
                        <a:srgbClr val="000000"/>
                      </a:outerShdw>
                    </a:effectLst>
                  </pic:spPr>
                </pic:pic>
              </a:graphicData>
            </a:graphic>
          </wp:inline>
        </w:drawing>
      </w:r>
    </w:p>
    <w:p w14:paraId="48FD9223" w14:textId="4319C3C6" w:rsidR="00CC700C" w:rsidRDefault="00AC2D7F" w:rsidP="00E13230">
      <w:pPr>
        <w:rPr>
          <w:sz w:val="22"/>
          <w:szCs w:val="22"/>
        </w:rPr>
      </w:pPr>
      <w:r>
        <w:rPr>
          <w:sz w:val="22"/>
          <w:szCs w:val="22"/>
        </w:rPr>
        <w:t xml:space="preserve">Each </w:t>
      </w:r>
      <w:del w:id="115" w:author="Brian Ricks" w:date="2019-11-21T15:44:00Z">
        <w:r w:rsidDel="002D20CE">
          <w:rPr>
            <w:sz w:val="22"/>
            <w:szCs w:val="22"/>
          </w:rPr>
          <w:delText xml:space="preserve">cycle </w:delText>
        </w:r>
      </w:del>
      <w:ins w:id="116" w:author="Brian Ricks" w:date="2019-11-21T15:44:00Z">
        <w:r w:rsidR="002D20CE">
          <w:rPr>
            <w:sz w:val="22"/>
            <w:szCs w:val="22"/>
          </w:rPr>
          <w:t xml:space="preserve">circle </w:t>
        </w:r>
      </w:ins>
      <w:r>
        <w:rPr>
          <w:sz w:val="22"/>
          <w:szCs w:val="22"/>
        </w:rPr>
        <w:t>represents an agent, agent</w:t>
      </w:r>
      <w:ins w:id="117" w:author="Brian Ricks" w:date="2019-11-21T15:44:00Z">
        <w:r w:rsidR="002D20CE">
          <w:rPr>
            <w:sz w:val="22"/>
            <w:szCs w:val="22"/>
          </w:rPr>
          <w:t>s</w:t>
        </w:r>
      </w:ins>
      <w:r>
        <w:rPr>
          <w:sz w:val="22"/>
          <w:szCs w:val="22"/>
        </w:rPr>
        <w:t xml:space="preserve"> in black </w:t>
      </w:r>
      <w:del w:id="118" w:author="Brian Ricks" w:date="2019-11-21T15:45:00Z">
        <w:r w:rsidDel="002D20CE">
          <w:rPr>
            <w:sz w:val="22"/>
            <w:szCs w:val="22"/>
          </w:rPr>
          <w:delText xml:space="preserve">is </w:delText>
        </w:r>
      </w:del>
      <w:ins w:id="119" w:author="Brian Ricks" w:date="2019-11-21T15:45:00Z">
        <w:r w:rsidR="002D20CE">
          <w:rPr>
            <w:sz w:val="22"/>
            <w:szCs w:val="22"/>
          </w:rPr>
          <w:t xml:space="preserve">are </w:t>
        </w:r>
      </w:ins>
      <w:r>
        <w:rPr>
          <w:sz w:val="22"/>
          <w:szCs w:val="22"/>
        </w:rPr>
        <w:t>security faculty, agent</w:t>
      </w:r>
      <w:ins w:id="120" w:author="Brian Ricks" w:date="2019-11-21T15:45:00Z">
        <w:r w:rsidR="002D20CE">
          <w:rPr>
            <w:sz w:val="22"/>
            <w:szCs w:val="22"/>
          </w:rPr>
          <w:t xml:space="preserve">s </w:t>
        </w:r>
      </w:ins>
      <w:del w:id="121" w:author="Brian Ricks" w:date="2019-11-21T15:45:00Z">
        <w:r w:rsidDel="002D20CE">
          <w:rPr>
            <w:sz w:val="22"/>
            <w:szCs w:val="22"/>
          </w:rPr>
          <w:delText xml:space="preserve"> </w:delText>
        </w:r>
      </w:del>
      <w:r>
        <w:rPr>
          <w:sz w:val="22"/>
          <w:szCs w:val="22"/>
        </w:rPr>
        <w:t xml:space="preserve">in grey </w:t>
      </w:r>
      <w:del w:id="122" w:author="Brian Ricks" w:date="2019-11-21T15:45:00Z">
        <w:r w:rsidDel="002D20CE">
          <w:rPr>
            <w:sz w:val="22"/>
            <w:szCs w:val="22"/>
          </w:rPr>
          <w:delText xml:space="preserve">is </w:delText>
        </w:r>
      </w:del>
      <w:ins w:id="123" w:author="Brian Ricks" w:date="2019-11-21T15:45:00Z">
        <w:r w:rsidR="002D20CE">
          <w:rPr>
            <w:sz w:val="22"/>
            <w:szCs w:val="22"/>
          </w:rPr>
          <w:t xml:space="preserve">are </w:t>
        </w:r>
      </w:ins>
      <w:r>
        <w:rPr>
          <w:sz w:val="22"/>
          <w:szCs w:val="22"/>
        </w:rPr>
        <w:t xml:space="preserve">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w:t>
      </w:r>
      <w:r w:rsidR="00CC7B68">
        <w:rPr>
          <w:sz w:val="22"/>
          <w:szCs w:val="22"/>
        </w:rPr>
        <w:t>will stay at the same position during the simulation</w:t>
      </w:r>
      <w:r w:rsidR="003828BA">
        <w:rPr>
          <w:sz w:val="22"/>
          <w:szCs w:val="22"/>
        </w:rPr>
        <w:t xml:space="preserve">. </w:t>
      </w:r>
      <w:r w:rsidR="00FD18DB">
        <w:rPr>
          <w:sz w:val="22"/>
          <w:szCs w:val="22"/>
        </w:rPr>
        <w:t>Agents walk in from the rectangle</w:t>
      </w:r>
      <w:r w:rsidR="007317E7">
        <w:rPr>
          <w:sz w:val="22"/>
          <w:szCs w:val="22"/>
        </w:rPr>
        <w:t xml:space="preserve"> on the left</w:t>
      </w:r>
      <w:r w:rsidR="00FD18DB">
        <w:rPr>
          <w:sz w:val="22"/>
          <w:szCs w:val="22"/>
        </w:rPr>
        <w:t xml:space="preserve"> called start position and walk out of scene </w:t>
      </w:r>
      <w:r w:rsidR="007317E7">
        <w:rPr>
          <w:sz w:val="22"/>
          <w:szCs w:val="22"/>
        </w:rPr>
        <w:t xml:space="preserve">on rectangle on the right </w:t>
      </w:r>
      <w:r w:rsidR="00FD18DB">
        <w:rPr>
          <w:sz w:val="22"/>
          <w:szCs w:val="22"/>
        </w:rPr>
        <w:t>call</w:t>
      </w:r>
      <w:r w:rsidR="007317E7">
        <w:rPr>
          <w:sz w:val="22"/>
          <w:szCs w:val="22"/>
        </w:rPr>
        <w:t>ed</w:t>
      </w:r>
      <w:r w:rsidR="00FD18DB">
        <w:rPr>
          <w:sz w:val="22"/>
          <w:szCs w:val="22"/>
        </w:rPr>
        <w:t xml:space="preserve"> end position.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r w:rsidR="000C6C66">
        <w:rPr>
          <w:sz w:val="22"/>
          <w:szCs w:val="22"/>
        </w:rPr>
        <w:t>However, in this case, agents will do security check and queue up.</w:t>
      </w:r>
    </w:p>
    <w:p w14:paraId="12C1AC47" w14:textId="77777777" w:rsidR="00CC700C" w:rsidRDefault="00CC700C" w:rsidP="00E13230">
      <w:pPr>
        <w:rPr>
          <w:sz w:val="22"/>
          <w:szCs w:val="22"/>
        </w:rPr>
      </w:pPr>
    </w:p>
    <w:p w14:paraId="35FE7493" w14:textId="5881282D" w:rsidR="00F91818" w:rsidRPr="00E0454B" w:rsidRDefault="00925739" w:rsidP="003E02DC">
      <w:pPr>
        <w:spacing w:line="276" w:lineRule="auto"/>
        <w:rPr>
          <w:b/>
          <w:bCs/>
        </w:rPr>
      </w:pPr>
      <w:r>
        <w:rPr>
          <w:b/>
          <w:bCs/>
        </w:rPr>
        <w:t xml:space="preserve">7.2 </w:t>
      </w:r>
      <w:r w:rsidR="00F91818" w:rsidRPr="00E0454B">
        <w:rPr>
          <w:b/>
          <w:bCs/>
        </w:rPr>
        <w:t>Environment Initialization</w:t>
      </w:r>
    </w:p>
    <w:p w14:paraId="7616A3B1" w14:textId="6DC99606"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w:t>
      </w:r>
      <w:r w:rsidR="001A4872">
        <w:rPr>
          <w:sz w:val="22"/>
          <w:szCs w:val="22"/>
        </w:rPr>
        <w:lastRenderedPageBreak/>
        <w:t xml:space="preserve">bag checking, another one is body detector scanning. </w:t>
      </w:r>
      <w:r w:rsidR="00941030">
        <w:rPr>
          <w:sz w:val="22"/>
          <w:szCs w:val="22"/>
        </w:rPr>
        <w:t xml:space="preserve">Having the input data is not enough, to make </w:t>
      </w:r>
      <w:ins w:id="124" w:author="Brian Ricks" w:date="2019-11-21T15:45:00Z">
        <w:r w:rsidR="002D20CE">
          <w:rPr>
            <w:sz w:val="22"/>
            <w:szCs w:val="22"/>
          </w:rPr>
          <w:t xml:space="preserve">the </w:t>
        </w:r>
      </w:ins>
      <w:r w:rsidR="00941030">
        <w:rPr>
          <w:sz w:val="22"/>
          <w:szCs w:val="22"/>
        </w:rPr>
        <w:t>agent</w:t>
      </w:r>
      <w:ins w:id="125" w:author="Brian Ricks" w:date="2019-11-21T15:45:00Z">
        <w:r w:rsidR="002D20CE">
          <w:rPr>
            <w:sz w:val="22"/>
            <w:szCs w:val="22"/>
          </w:rPr>
          <w:t>s</w:t>
        </w:r>
      </w:ins>
      <w:r w:rsidR="00941030">
        <w:rPr>
          <w:sz w:val="22"/>
          <w:szCs w:val="22"/>
        </w:rPr>
        <w:t xml:space="preserve"> move naturally, we need more factors both </w:t>
      </w:r>
      <w:del w:id="126" w:author="Brian Ricks" w:date="2019-11-21T15:45:00Z">
        <w:r w:rsidR="00941030" w:rsidDel="002D20CE">
          <w:rPr>
            <w:sz w:val="22"/>
            <w:szCs w:val="22"/>
          </w:rPr>
          <w:delText xml:space="preserve">on </w:delText>
        </w:r>
      </w:del>
      <w:ins w:id="127" w:author="Brian Ricks" w:date="2019-11-21T15:45:00Z">
        <w:r w:rsidR="002D20CE">
          <w:rPr>
            <w:sz w:val="22"/>
            <w:szCs w:val="22"/>
          </w:rPr>
          <w:t xml:space="preserve">in </w:t>
        </w:r>
      </w:ins>
      <w:r w:rsidR="00941030">
        <w:rPr>
          <w:sz w:val="22"/>
          <w:szCs w:val="22"/>
        </w:rPr>
        <w:t>environment and agent itself.</w:t>
      </w:r>
    </w:p>
    <w:p w14:paraId="2E26E43D" w14:textId="250EC39D" w:rsidR="00592586" w:rsidRDefault="00592586" w:rsidP="00E13230">
      <w:pPr>
        <w:rPr>
          <w:sz w:val="22"/>
          <w:szCs w:val="22"/>
        </w:rPr>
      </w:pPr>
    </w:p>
    <w:p w14:paraId="2B234228" w14:textId="77B841D3" w:rsidR="00941030" w:rsidRDefault="00592586" w:rsidP="00E13230">
      <w:pPr>
        <w:rPr>
          <w:sz w:val="22"/>
          <w:szCs w:val="22"/>
        </w:rPr>
      </w:pPr>
      <w:r>
        <w:rPr>
          <w:sz w:val="22"/>
          <w:szCs w:val="22"/>
        </w:rPr>
        <w:t xml:space="preserve">At the beginning of the simulation, we will first initialize environment based on the input data that we mentioned above. </w:t>
      </w:r>
      <w:ins w:id="128" w:author="Brian Ricks" w:date="2019-11-21T15:46:00Z">
        <w:r w:rsidR="002D20CE">
          <w:rPr>
            <w:sz w:val="22"/>
            <w:szCs w:val="22"/>
          </w:rPr>
          <w:t>The i</w:t>
        </w:r>
      </w:ins>
      <w:del w:id="129" w:author="Brian Ricks" w:date="2019-11-21T15:46:00Z">
        <w:r w:rsidDel="002D20CE">
          <w:rPr>
            <w:sz w:val="22"/>
            <w:szCs w:val="22"/>
          </w:rPr>
          <w:delText>I</w:delText>
        </w:r>
      </w:del>
      <w:r>
        <w:rPr>
          <w:sz w:val="22"/>
          <w:szCs w:val="22"/>
        </w:rPr>
        <w:t xml:space="preserve">mage </w:t>
      </w:r>
      <w:del w:id="130" w:author="Brian Ricks" w:date="2019-11-21T15:46:00Z">
        <w:r w:rsidDel="002D20CE">
          <w:rPr>
            <w:sz w:val="22"/>
            <w:szCs w:val="22"/>
          </w:rPr>
          <w:delText xml:space="preserve">on </w:delText>
        </w:r>
      </w:del>
      <w:r>
        <w:rPr>
          <w:sz w:val="22"/>
          <w:szCs w:val="22"/>
        </w:rPr>
        <w:t xml:space="preserve">the </w:t>
      </w:r>
      <w:r w:rsidR="00EA7139">
        <w:rPr>
          <w:sz w:val="22"/>
          <w:szCs w:val="22"/>
        </w:rPr>
        <w:t>below</w:t>
      </w:r>
      <w:r>
        <w:rPr>
          <w:sz w:val="22"/>
          <w:szCs w:val="22"/>
        </w:rPr>
        <w:t xml:space="preserve"> is the mockup demo </w:t>
      </w:r>
      <w:r w:rsidR="00C635D3">
        <w:rPr>
          <w:sz w:val="22"/>
          <w:szCs w:val="22"/>
        </w:rPr>
        <w:t>to</w:t>
      </w:r>
      <w:r>
        <w:rPr>
          <w:sz w:val="22"/>
          <w:szCs w:val="22"/>
        </w:rPr>
        <w:t xml:space="preserve"> demonstrate </w:t>
      </w:r>
      <w:r w:rsidR="00C635D3">
        <w:rPr>
          <w:sz w:val="22"/>
          <w:szCs w:val="22"/>
        </w:rPr>
        <w:t>simulation result</w:t>
      </w:r>
      <w:r>
        <w:rPr>
          <w:sz w:val="22"/>
          <w:szCs w:val="22"/>
        </w:rPr>
        <w:t>.</w:t>
      </w:r>
    </w:p>
    <w:p w14:paraId="5D4D67A5" w14:textId="016EC28B" w:rsidR="00941030" w:rsidRPr="003E02DC" w:rsidRDefault="00476D9D" w:rsidP="003E02DC">
      <w:pPr>
        <w:jc w:val="center"/>
        <w:rPr>
          <w:noProof/>
          <w14:shadow w14:blurRad="127000" w14:dist="50800" w14:dir="5400000" w14:sx="95000" w14:sy="95000" w14:kx="0" w14:ky="0" w14:algn="ctr">
            <w14:srgbClr w14:val="000000">
              <w14:alpha w14:val="56870"/>
            </w14:srgbClr>
          </w14:shadow>
        </w:rPr>
      </w:pPr>
      <w:r w:rsidRPr="00476D9D">
        <w:rPr>
          <w:noProof/>
          <w:sz w:val="20"/>
          <w:szCs w:val="20"/>
        </w:rPr>
        <w:drawing>
          <wp:inline distT="0" distB="0" distL="0" distR="0" wp14:anchorId="193244D0" wp14:editId="36A07808">
            <wp:extent cx="2426565" cy="2611650"/>
            <wp:effectExtent l="63500" t="12700" r="62865" b="1193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7">
                      <a:extLst>
                        <a:ext uri="{28A0092B-C50C-407E-A947-70E740481C1C}">
                          <a14:useLocalDpi xmlns:a14="http://schemas.microsoft.com/office/drawing/2010/main" val="0"/>
                        </a:ext>
                      </a:extLst>
                    </a:blip>
                    <a:stretch>
                      <a:fillRect/>
                    </a:stretch>
                  </pic:blipFill>
                  <pic:spPr>
                    <a:xfrm>
                      <a:off x="0" y="0"/>
                      <a:ext cx="2452936" cy="2640032"/>
                    </a:xfrm>
                    <a:prstGeom prst="rect">
                      <a:avLst/>
                    </a:prstGeom>
                    <a:effectLst>
                      <a:outerShdw blurRad="127000" dist="50800" dir="5400000" sx="95000" sy="95000" algn="ctr" rotWithShape="0">
                        <a:srgbClr val="000000"/>
                      </a:outerShdw>
                    </a:effectLst>
                  </pic:spPr>
                </pic:pic>
              </a:graphicData>
            </a:graphic>
          </wp:inline>
        </w:drawing>
      </w:r>
      <w:r w:rsidR="00533D92" w:rsidRPr="00533D92">
        <w:rPr>
          <w:noProof/>
        </w:rPr>
        <w:t xml:space="preserve"> </w:t>
      </w:r>
    </w:p>
    <w:p w14:paraId="1F12932F" w14:textId="7A40B859" w:rsidR="00BD6E6B" w:rsidRDefault="002D20CE" w:rsidP="00E13230">
      <w:pPr>
        <w:rPr>
          <w:sz w:val="22"/>
          <w:szCs w:val="22"/>
        </w:rPr>
      </w:pPr>
      <w:ins w:id="131" w:author="Brian Ricks" w:date="2019-11-21T15:46:00Z">
        <w:r>
          <w:rPr>
            <w:sz w:val="22"/>
            <w:szCs w:val="22"/>
          </w:rPr>
          <w:t>The c</w:t>
        </w:r>
      </w:ins>
      <w:del w:id="132" w:author="Brian Ricks" w:date="2019-11-21T15:46:00Z">
        <w:r w:rsidR="004E098A" w:rsidDel="002D20CE">
          <w:rPr>
            <w:sz w:val="22"/>
            <w:szCs w:val="22"/>
          </w:rPr>
          <w:delText>C</w:delText>
        </w:r>
      </w:del>
      <w:r w:rsidR="004E098A">
        <w:rPr>
          <w:sz w:val="22"/>
          <w:szCs w:val="22"/>
        </w:rPr>
        <w:t xml:space="preserve">ode below </w:t>
      </w:r>
      <w:del w:id="133" w:author="Brian Ricks" w:date="2019-11-21T15:46:00Z">
        <w:r w:rsidR="004E098A" w:rsidDel="002D20CE">
          <w:rPr>
            <w:sz w:val="22"/>
            <w:szCs w:val="22"/>
          </w:rPr>
          <w:delText xml:space="preserve">are </w:delText>
        </w:r>
      </w:del>
      <w:r w:rsidR="004E098A">
        <w:rPr>
          <w:sz w:val="22"/>
          <w:szCs w:val="22"/>
        </w:rPr>
        <w:t>always run</w:t>
      </w:r>
      <w:ins w:id="134" w:author="Brian Ricks" w:date="2019-11-21T15:46:00Z">
        <w:r>
          <w:rPr>
            <w:sz w:val="22"/>
            <w:szCs w:val="22"/>
          </w:rPr>
          <w:t>s</w:t>
        </w:r>
      </w:ins>
      <w:r w:rsidR="004E098A">
        <w:rPr>
          <w:sz w:val="22"/>
          <w:szCs w:val="22"/>
        </w:rPr>
        <w:t xml:space="preserve"> at the beginning of the simulation.</w:t>
      </w:r>
    </w:p>
    <w:p w14:paraId="6824B3F6" w14:textId="6318CB18" w:rsidR="000A0EA4" w:rsidRDefault="000A0EA4" w:rsidP="00E13230">
      <w:pPr>
        <w:rPr>
          <w:sz w:val="22"/>
          <w:szCs w:val="22"/>
        </w:rPr>
      </w:pPr>
    </w:p>
    <w:p w14:paraId="5762A5AA" w14:textId="0661FECD"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proofErr w:type="gramStart"/>
      <w:r w:rsidRPr="000A0EA4">
        <w:rPr>
          <w:rFonts w:ascii="Monaco" w:hAnsi="Monaco" w:cs="Monaco"/>
          <w:color w:val="000000"/>
          <w:sz w:val="18"/>
          <w:szCs w:val="18"/>
        </w:rPr>
        <w:t>initGates(</w:t>
      </w:r>
      <w:proofErr w:type="gramEnd"/>
      <w:r w:rsidRPr="000A0EA4">
        <w:rPr>
          <w:rFonts w:ascii="Monaco" w:hAnsi="Monaco" w:cs="Monaco"/>
          <w:color w:val="000000"/>
          <w:sz w:val="18"/>
          <w:szCs w:val="18"/>
        </w:rPr>
        <w:t>);</w:t>
      </w:r>
    </w:p>
    <w:p w14:paraId="7E7A4F3C" w14:textId="51B1F67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initAgentCheckTime();</w:t>
      </w:r>
    </w:p>
    <w:p w14:paraId="353EA0E4" w14:textId="7878B970"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initAgentGateOption();</w:t>
      </w:r>
    </w:p>
    <w:p w14:paraId="3EAF1A7A" w14:textId="422CD58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initFr</w:t>
      </w:r>
      <w:r w:rsidR="00592C3D">
        <w:rPr>
          <w:rFonts w:ascii="Monaco" w:hAnsi="Monaco" w:cs="Monaco"/>
          <w:color w:val="000000"/>
          <w:sz w:val="18"/>
          <w:szCs w:val="18"/>
        </w:rPr>
        <w:t>ien</w:t>
      </w:r>
      <w:r w:rsidRPr="000A0EA4">
        <w:rPr>
          <w:rFonts w:ascii="Monaco" w:hAnsi="Monaco" w:cs="Monaco"/>
          <w:color w:val="000000"/>
          <w:sz w:val="18"/>
          <w:szCs w:val="18"/>
        </w:rPr>
        <w:t>dRelationship();</w:t>
      </w:r>
    </w:p>
    <w:p w14:paraId="493432AE" w14:textId="58F69293" w:rsidR="000A0EA4" w:rsidRPr="000A0EA4" w:rsidRDefault="000A0EA4" w:rsidP="00592C3D">
      <w:pPr>
        <w:autoSpaceDE w:val="0"/>
        <w:autoSpaceDN w:val="0"/>
        <w:adjustRightInd w:val="0"/>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initAgentsAnxiety();</w:t>
      </w:r>
    </w:p>
    <w:p w14:paraId="13373D84" w14:textId="73CA820E" w:rsidR="000A0EA4" w:rsidRDefault="000A0EA4" w:rsidP="00E13230">
      <w:pPr>
        <w:rPr>
          <w:sz w:val="22"/>
          <w:szCs w:val="22"/>
        </w:rPr>
      </w:pPr>
    </w:p>
    <w:p w14:paraId="03B8370E" w14:textId="5B53D3C6" w:rsidR="00683EBD" w:rsidRDefault="0066628E" w:rsidP="00E13230">
      <w:pPr>
        <w:rPr>
          <w:sz w:val="22"/>
          <w:szCs w:val="22"/>
        </w:rPr>
      </w:pPr>
      <w:r>
        <w:rPr>
          <w:sz w:val="22"/>
          <w:szCs w:val="22"/>
        </w:rPr>
        <w:t>Methods above</w:t>
      </w:r>
      <w:r w:rsidR="00993ACC">
        <w:rPr>
          <w:sz w:val="22"/>
          <w:szCs w:val="22"/>
        </w:rPr>
        <w:t xml:space="preserve"> </w:t>
      </w:r>
      <w:r>
        <w:rPr>
          <w:sz w:val="22"/>
          <w:szCs w:val="22"/>
        </w:rPr>
        <w:t xml:space="preserve">cover </w:t>
      </w:r>
      <w:r w:rsidR="00B856C2">
        <w:rPr>
          <w:sz w:val="22"/>
          <w:szCs w:val="22"/>
        </w:rPr>
        <w:t xml:space="preserve">all </w:t>
      </w:r>
      <w:r>
        <w:rPr>
          <w:sz w:val="22"/>
          <w:szCs w:val="22"/>
        </w:rPr>
        <w:t>the initialization</w:t>
      </w:r>
      <w:r w:rsidR="00B856C2">
        <w:rPr>
          <w:sz w:val="22"/>
          <w:szCs w:val="22"/>
        </w:rPr>
        <w:t>s</w:t>
      </w:r>
      <w:r>
        <w:rPr>
          <w:sz w:val="22"/>
          <w:szCs w:val="22"/>
        </w:rPr>
        <w:t xml:space="preserve"> required </w:t>
      </w:r>
      <w:r w:rsidR="00B856C2">
        <w:rPr>
          <w:sz w:val="22"/>
          <w:szCs w:val="22"/>
        </w:rPr>
        <w:t>in</w:t>
      </w:r>
      <w:r>
        <w:rPr>
          <w:sz w:val="22"/>
          <w:szCs w:val="22"/>
        </w:rPr>
        <w:t xml:space="preserve"> the simulation. </w:t>
      </w:r>
      <w:r w:rsidR="00B856C2">
        <w:rPr>
          <w:sz w:val="22"/>
          <w:szCs w:val="22"/>
        </w:rPr>
        <w:t>D</w:t>
      </w:r>
      <w:r w:rsidR="00993ACC">
        <w:rPr>
          <w:sz w:val="22"/>
          <w:szCs w:val="22"/>
        </w:rPr>
        <w:t xml:space="preserve">escriptions below </w:t>
      </w:r>
      <w:r w:rsidR="00B856C2">
        <w:rPr>
          <w:sz w:val="22"/>
          <w:szCs w:val="22"/>
        </w:rPr>
        <w:t>will talk more about details of the initialization</w:t>
      </w:r>
      <w:r w:rsidR="00683EBD">
        <w:rPr>
          <w:sz w:val="22"/>
          <w:szCs w:val="22"/>
        </w:rPr>
        <w:t>:</w:t>
      </w:r>
    </w:p>
    <w:p w14:paraId="3CA8938B" w14:textId="77777777" w:rsidR="0066628E" w:rsidRDefault="0066628E" w:rsidP="00E13230">
      <w:pPr>
        <w:rPr>
          <w:sz w:val="22"/>
          <w:szCs w:val="22"/>
        </w:rPr>
      </w:pPr>
    </w:p>
    <w:p w14:paraId="3AEC4042" w14:textId="2ECC5005" w:rsidR="004E098A" w:rsidRDefault="008A7B57" w:rsidP="005C4810">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 xml:space="preserve">In this scene, we </w:t>
      </w:r>
      <w:r w:rsidR="008D65DF">
        <w:rPr>
          <w:sz w:val="22"/>
          <w:szCs w:val="22"/>
        </w:rPr>
        <w:t xml:space="preserve">will </w:t>
      </w:r>
      <w:r w:rsidR="00544A14">
        <w:rPr>
          <w:sz w:val="22"/>
          <w:szCs w:val="22"/>
        </w:rPr>
        <w:t xml:space="preserve">create 10 checking gates and </w:t>
      </w:r>
      <w:r w:rsidR="008D65DF">
        <w:rPr>
          <w:sz w:val="22"/>
          <w:szCs w:val="22"/>
        </w:rPr>
        <w:t>divided</w:t>
      </w:r>
      <w:r w:rsidR="00544A14">
        <w:rPr>
          <w:sz w:val="22"/>
          <w:szCs w:val="22"/>
        </w:rPr>
        <w:t xml:space="preserve"> these gates into two lines</w:t>
      </w:r>
      <w:r w:rsidR="008D65DF">
        <w:rPr>
          <w:sz w:val="22"/>
          <w:szCs w:val="22"/>
        </w:rPr>
        <w:t xml:space="preserve"> to represent two checking processes</w:t>
      </w:r>
      <w:r w:rsidR="00544A14">
        <w:rPr>
          <w:sz w:val="22"/>
          <w:szCs w:val="22"/>
        </w:rPr>
        <w:t>. Then w</w:t>
      </w:r>
      <w:r w:rsidR="00683EBD" w:rsidRPr="00683EBD">
        <w:rPr>
          <w:sz w:val="22"/>
          <w:szCs w:val="22"/>
        </w:rPr>
        <w:t xml:space="preserve">e </w:t>
      </w:r>
      <w:r w:rsidR="00246452">
        <w:rPr>
          <w:sz w:val="22"/>
          <w:szCs w:val="22"/>
        </w:rPr>
        <w:t>initialize</w:t>
      </w:r>
      <w:r w:rsidR="00683EBD" w:rsidRPr="00683EBD">
        <w:rPr>
          <w:sz w:val="22"/>
          <w:szCs w:val="22"/>
        </w:rPr>
        <w:t xml:space="preserve"> </w:t>
      </w:r>
      <w:r w:rsidR="008A1523">
        <w:rPr>
          <w:sz w:val="22"/>
          <w:szCs w:val="22"/>
        </w:rPr>
        <w:t>10</w:t>
      </w:r>
      <w:r w:rsidR="00683EBD" w:rsidRPr="00683EBD">
        <w:rPr>
          <w:sz w:val="22"/>
          <w:szCs w:val="22"/>
        </w:rPr>
        <w:t xml:space="preserve">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r w:rsidR="005C4810">
        <w:rPr>
          <w:sz w:val="22"/>
          <w:szCs w:val="22"/>
        </w:rPr>
        <w:br/>
      </w:r>
    </w:p>
    <w:p w14:paraId="63A00755" w14:textId="371E1BFC" w:rsidR="00F5660D" w:rsidRDefault="00D55B8C" w:rsidP="005C4810">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9033F7">
        <w:rPr>
          <w:sz w:val="22"/>
          <w:szCs w:val="22"/>
        </w:rPr>
        <w:t xml:space="preserve">As we mentioned above, each people have two processes to finish before </w:t>
      </w:r>
      <w:r w:rsidR="00647AAC">
        <w:rPr>
          <w:sz w:val="22"/>
          <w:szCs w:val="22"/>
        </w:rPr>
        <w:t>entering</w:t>
      </w:r>
      <w:r w:rsidR="009033F7">
        <w:rPr>
          <w:sz w:val="22"/>
          <w:szCs w:val="22"/>
        </w:rPr>
        <w:t xml:space="preserve"> the building, one is ticket and bag checking, another one is body checking</w:t>
      </w:r>
      <w:r w:rsidR="00F5660D">
        <w:rPr>
          <w:sz w:val="22"/>
          <w:szCs w:val="22"/>
        </w:rPr>
        <w:t xml:space="preserve">. For </w:t>
      </w:r>
      <w:r w:rsidR="00C707DC">
        <w:rPr>
          <w:sz w:val="22"/>
          <w:szCs w:val="22"/>
        </w:rPr>
        <w:t>people</w:t>
      </w:r>
      <w:r w:rsidR="00F5660D">
        <w:rPr>
          <w:sz w:val="22"/>
          <w:szCs w:val="22"/>
        </w:rPr>
        <w:t xml:space="preserve"> who might carry bag, </w:t>
      </w:r>
      <w:r w:rsidR="00647AAC">
        <w:rPr>
          <w:sz w:val="22"/>
          <w:szCs w:val="22"/>
        </w:rPr>
        <w:t>their checking time at first gate is longer than people who just bring the ticket</w:t>
      </w:r>
      <w:r w:rsidR="00F5660D">
        <w:rPr>
          <w:sz w:val="22"/>
          <w:szCs w:val="22"/>
        </w:rPr>
        <w:t>.</w:t>
      </w:r>
      <w:r w:rsidR="00DA502F">
        <w:rPr>
          <w:sz w:val="22"/>
          <w:szCs w:val="22"/>
        </w:rPr>
        <w:t xml:space="preserve"> </w:t>
      </w:r>
      <w:r w:rsidR="00124B42">
        <w:rPr>
          <w:sz w:val="22"/>
          <w:szCs w:val="22"/>
        </w:rPr>
        <w:t>Thus, i</w:t>
      </w:r>
      <w:r w:rsidR="00DA502F">
        <w:rPr>
          <w:sz w:val="22"/>
          <w:szCs w:val="22"/>
        </w:rPr>
        <w:t xml:space="preserve">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ticket</w:t>
      </w:r>
      <w:r w:rsidR="00C43BB5">
        <w:rPr>
          <w:sz w:val="22"/>
          <w:szCs w:val="22"/>
        </w:rPr>
        <w:t xml:space="preserve"> and </w:t>
      </w:r>
      <w:r w:rsidR="003D5812">
        <w:rPr>
          <w:sz w:val="22"/>
          <w:szCs w:val="22"/>
        </w:rPr>
        <w:t xml:space="preserve">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w:t>
      </w:r>
      <w:r w:rsidR="00BB1B93">
        <w:rPr>
          <w:sz w:val="22"/>
          <w:szCs w:val="22"/>
        </w:rPr>
        <w:t>that represents</w:t>
      </w:r>
      <w:r w:rsidR="006F3967">
        <w:rPr>
          <w:sz w:val="22"/>
          <w:szCs w:val="22"/>
        </w:rPr>
        <w:t xml:space="preserve"> ticket/bag checking time, because the people carry bag </w:t>
      </w:r>
      <w:r w:rsidR="00E77B42">
        <w:rPr>
          <w:sz w:val="22"/>
          <w:szCs w:val="22"/>
        </w:rPr>
        <w:t xml:space="preserve">are randomly appear and the number of </w:t>
      </w:r>
      <w:r w:rsidR="00344F08">
        <w:rPr>
          <w:sz w:val="22"/>
          <w:szCs w:val="22"/>
        </w:rPr>
        <w:t xml:space="preserve">them </w:t>
      </w:r>
      <w:r w:rsidR="006F3967">
        <w:rPr>
          <w:sz w:val="22"/>
          <w:szCs w:val="22"/>
        </w:rPr>
        <w:t xml:space="preserve">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 xml:space="preserve">first gate checking time </w:t>
      </w:r>
      <w:r w:rsidR="00461032">
        <w:rPr>
          <w:sz w:val="22"/>
          <w:szCs w:val="22"/>
        </w:rPr>
        <w:t>will</w:t>
      </w:r>
      <w:r w:rsidR="006F3967">
        <w:rPr>
          <w:sz w:val="22"/>
          <w:szCs w:val="22"/>
        </w:rPr>
        <w:t xml:space="preserve"> </w:t>
      </w:r>
      <w:r w:rsidR="00A855DF">
        <w:rPr>
          <w:sz w:val="22"/>
          <w:szCs w:val="22"/>
        </w:rPr>
        <w:t xml:space="preserve">follow the corresponding </w:t>
      </w:r>
      <w:r w:rsidR="006F3967">
        <w:rPr>
          <w:sz w:val="22"/>
          <w:szCs w:val="22"/>
        </w:rPr>
        <w:t>pattern.</w:t>
      </w:r>
      <w:r w:rsidR="008E1FC6">
        <w:rPr>
          <w:sz w:val="22"/>
          <w:szCs w:val="22"/>
        </w:rPr>
        <w:t xml:space="preserve"> </w:t>
      </w:r>
      <w:r w:rsidR="00A855DF">
        <w:rPr>
          <w:sz w:val="22"/>
          <w:szCs w:val="22"/>
        </w:rPr>
        <w:t xml:space="preserve">However, for the value that represents the second gate checking time. Since everyone has the same checking process, </w:t>
      </w:r>
      <w:r w:rsidR="005B633B">
        <w:rPr>
          <w:sz w:val="22"/>
          <w:szCs w:val="22"/>
        </w:rPr>
        <w:t xml:space="preserve">the </w:t>
      </w:r>
      <w:r w:rsidR="00A855DF">
        <w:rPr>
          <w:sz w:val="22"/>
          <w:szCs w:val="22"/>
        </w:rPr>
        <w:t xml:space="preserve">values </w:t>
      </w:r>
      <w:r w:rsidR="008E1FC6">
        <w:rPr>
          <w:sz w:val="22"/>
          <w:szCs w:val="22"/>
        </w:rPr>
        <w:t xml:space="preserve">among each agent will be </w:t>
      </w:r>
      <w:r w:rsidR="00A855DF">
        <w:rPr>
          <w:sz w:val="22"/>
          <w:szCs w:val="22"/>
        </w:rPr>
        <w:t>more consistent</w:t>
      </w:r>
      <w:r w:rsidR="008E1FC6">
        <w:rPr>
          <w:sz w:val="22"/>
          <w:szCs w:val="22"/>
        </w:rPr>
        <w:t>.</w:t>
      </w:r>
      <w:r w:rsidR="00321D54">
        <w:rPr>
          <w:sz w:val="22"/>
          <w:szCs w:val="22"/>
        </w:rPr>
        <w:t xml:space="preserve"> </w:t>
      </w:r>
      <w:r w:rsidR="005C4810">
        <w:rPr>
          <w:sz w:val="22"/>
          <w:szCs w:val="22"/>
        </w:rPr>
        <w:br/>
      </w:r>
    </w:p>
    <w:p w14:paraId="5827608A" w14:textId="64AEC9BD" w:rsidR="00F5660D" w:rsidRDefault="00D55B8C" w:rsidP="005C4810">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 xml:space="preserve">agents </w:t>
      </w:r>
      <w:r w:rsidR="001A1C01">
        <w:rPr>
          <w:sz w:val="22"/>
          <w:szCs w:val="22"/>
        </w:rPr>
        <w:t>will be</w:t>
      </w:r>
      <w:r w:rsidR="00F17060">
        <w:rPr>
          <w:sz w:val="22"/>
          <w:szCs w:val="22"/>
        </w:rPr>
        <w:t xml:space="preserve"> randomly generated on the </w:t>
      </w:r>
      <w:r w:rsidR="001A1C01">
        <w:rPr>
          <w:sz w:val="22"/>
          <w:szCs w:val="22"/>
        </w:rPr>
        <w:t>one</w:t>
      </w:r>
      <w:r w:rsidR="00F17060">
        <w:rPr>
          <w:sz w:val="22"/>
          <w:szCs w:val="22"/>
        </w:rPr>
        <w:t xml:space="preserve"> side of </w:t>
      </w:r>
      <w:r w:rsidR="001A1C01">
        <w:rPr>
          <w:sz w:val="22"/>
          <w:szCs w:val="22"/>
        </w:rPr>
        <w:t xml:space="preserve">the </w:t>
      </w:r>
      <w:r w:rsidR="00F17060">
        <w:rPr>
          <w:sz w:val="22"/>
          <w:szCs w:val="22"/>
        </w:rPr>
        <w:t>scene</w:t>
      </w:r>
      <w:r w:rsidR="00D61CEF">
        <w:rPr>
          <w:sz w:val="22"/>
          <w:szCs w:val="22"/>
        </w:rPr>
        <w:t xml:space="preserve">. Then, based on </w:t>
      </w:r>
      <w:r w:rsidR="00F17060">
        <w:rPr>
          <w:sz w:val="22"/>
          <w:szCs w:val="22"/>
        </w:rPr>
        <w:t>each agent</w:t>
      </w:r>
      <w:r w:rsidR="00D61CEF">
        <w:rPr>
          <w:sz w:val="22"/>
          <w:szCs w:val="22"/>
        </w:rPr>
        <w:t xml:space="preserve">’s current position, they will </w:t>
      </w:r>
      <w:r w:rsidR="00F17060">
        <w:rPr>
          <w:sz w:val="22"/>
          <w:szCs w:val="22"/>
        </w:rPr>
        <w:t xml:space="preserve">choose the closest gate </w:t>
      </w:r>
      <w:r w:rsidR="00F17060">
        <w:rPr>
          <w:sz w:val="22"/>
          <w:szCs w:val="22"/>
        </w:rPr>
        <w:lastRenderedPageBreak/>
        <w:t>to go</w:t>
      </w:r>
      <w:r w:rsidR="005A7638">
        <w:rPr>
          <w:sz w:val="22"/>
          <w:szCs w:val="22"/>
        </w:rPr>
        <w:t xml:space="preserve"> and move forward</w:t>
      </w:r>
      <w:r w:rsidR="00F17060">
        <w:rPr>
          <w:sz w:val="22"/>
          <w:szCs w:val="22"/>
        </w:rPr>
        <w:t>.</w:t>
      </w:r>
      <w:r w:rsidR="005C4810">
        <w:rPr>
          <w:sz w:val="22"/>
          <w:szCs w:val="22"/>
        </w:rPr>
        <w:br/>
      </w:r>
    </w:p>
    <w:p w14:paraId="718EBE27" w14:textId="2B4475BA" w:rsidR="00F17060" w:rsidRDefault="00D55B8C" w:rsidP="005C4810">
      <w:pPr>
        <w:pStyle w:val="ListParagraph"/>
        <w:numPr>
          <w:ilvl w:val="0"/>
          <w:numId w:val="5"/>
        </w:numPr>
        <w:rPr>
          <w:sz w:val="22"/>
          <w:szCs w:val="22"/>
        </w:rPr>
      </w:pPr>
      <w:r w:rsidRPr="00D55B8C">
        <w:rPr>
          <w:b/>
          <w:bCs/>
          <w:i/>
          <w:iCs/>
          <w:sz w:val="22"/>
          <w:szCs w:val="22"/>
        </w:rPr>
        <w:t>initFr</w:t>
      </w:r>
      <w:r w:rsidR="00592C3D">
        <w:rPr>
          <w:b/>
          <w:bCs/>
          <w:i/>
          <w:iCs/>
          <w:sz w:val="22"/>
          <w:szCs w:val="22"/>
        </w:rPr>
        <w:t>iend</w:t>
      </w:r>
      <w:r w:rsidRPr="00D55B8C">
        <w:rPr>
          <w:b/>
          <w:bCs/>
          <w:i/>
          <w:iCs/>
          <w:sz w:val="22"/>
          <w:szCs w:val="22"/>
        </w:rPr>
        <w:t>dRelationship</w:t>
      </w:r>
      <w:r>
        <w:rPr>
          <w:sz w:val="22"/>
          <w:szCs w:val="22"/>
        </w:rPr>
        <w:t xml:space="preserve"> – </w:t>
      </w:r>
      <w:r w:rsidR="00F17060">
        <w:rPr>
          <w:sz w:val="22"/>
          <w:szCs w:val="22"/>
        </w:rPr>
        <w:t>Every</w:t>
      </w:r>
      <w:r>
        <w:rPr>
          <w:sz w:val="22"/>
          <w:szCs w:val="22"/>
        </w:rPr>
        <w:t xml:space="preserve"> </w:t>
      </w:r>
      <w:r w:rsidR="00F17060">
        <w:rPr>
          <w:sz w:val="22"/>
          <w:szCs w:val="22"/>
        </w:rPr>
        <w:t>agent is whether in individual status or pair status. Based on the input data, we will pair up two agents that have the close enter time, start position and 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one is leader, another one is follower</w:t>
      </w:r>
      <w:r>
        <w:rPr>
          <w:sz w:val="22"/>
          <w:szCs w:val="22"/>
        </w:rPr>
        <w:t>. For individual agent, they are neither leader nor follower.</w:t>
      </w:r>
      <w:r w:rsidR="005C4810">
        <w:rPr>
          <w:sz w:val="22"/>
          <w:szCs w:val="22"/>
        </w:rPr>
        <w:br/>
      </w:r>
    </w:p>
    <w:p w14:paraId="4C4D4554" w14:textId="0231151E" w:rsidR="00D01EE8" w:rsidRPr="00993ACC" w:rsidRDefault="00D55B8C" w:rsidP="005C481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7B4CDC">
        <w:rPr>
          <w:sz w:val="22"/>
          <w:szCs w:val="22"/>
        </w:rPr>
        <w:t>their</w:t>
      </w:r>
      <w:r w:rsidR="00026855">
        <w:rPr>
          <w:sz w:val="22"/>
          <w:szCs w:val="22"/>
        </w:rPr>
        <w:t xml:space="preserve"> own </w:t>
      </w:r>
      <w:r w:rsidR="00EB7689">
        <w:rPr>
          <w:sz w:val="22"/>
          <w:szCs w:val="22"/>
        </w:rPr>
        <w:t xml:space="preserve">line </w:t>
      </w:r>
      <w:r w:rsidR="00026855">
        <w:rPr>
          <w:sz w:val="22"/>
          <w:szCs w:val="22"/>
        </w:rPr>
        <w:t>and</w:t>
      </w:r>
      <w:r w:rsidR="007B4CDC">
        <w:rPr>
          <w:sz w:val="22"/>
          <w:szCs w:val="22"/>
        </w:rPr>
        <w:t xml:space="preserve"> then</w:t>
      </w:r>
      <w:r w:rsidR="00026855">
        <w:rPr>
          <w:sz w:val="22"/>
          <w:szCs w:val="22"/>
        </w:rPr>
        <w:t xml:space="preserve">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anxiety. </w:t>
      </w:r>
      <w:r w:rsidR="002D3F95">
        <w:rPr>
          <w:sz w:val="22"/>
          <w:szCs w:val="22"/>
        </w:rPr>
        <w:t>The agent’s a</w:t>
      </w:r>
      <w:r w:rsidR="00B2407B">
        <w:rPr>
          <w:sz w:val="22"/>
          <w:szCs w:val="22"/>
        </w:rPr>
        <w:t xml:space="preserve">nxiety degree updates based on the </w:t>
      </w:r>
      <w:r w:rsidR="002D3F95">
        <w:rPr>
          <w:sz w:val="22"/>
          <w:szCs w:val="22"/>
        </w:rPr>
        <w:t>its</w:t>
      </w:r>
      <w:r w:rsidR="00B2407B">
        <w:rPr>
          <w:sz w:val="22"/>
          <w:szCs w:val="22"/>
        </w:rPr>
        <w:t xml:space="preserve"> current position in waiting line. Agents are more likely to change waiting line </w:t>
      </w:r>
      <w:r w:rsidR="002D3F95">
        <w:rPr>
          <w:sz w:val="22"/>
          <w:szCs w:val="22"/>
        </w:rPr>
        <w:t>when they have</w:t>
      </w:r>
      <w:r w:rsidR="00B2407B">
        <w:rPr>
          <w:sz w:val="22"/>
          <w:szCs w:val="22"/>
        </w:rPr>
        <w:t xml:space="preserve">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2262B521" w:rsidR="00BD6E6B" w:rsidRPr="00E0454B" w:rsidRDefault="00925739" w:rsidP="003E02DC">
      <w:pPr>
        <w:spacing w:line="276" w:lineRule="auto"/>
        <w:rPr>
          <w:b/>
          <w:bCs/>
        </w:rPr>
      </w:pPr>
      <w:r>
        <w:rPr>
          <w:b/>
          <w:bCs/>
        </w:rPr>
        <w:t xml:space="preserve">7.3 </w:t>
      </w:r>
      <w:r w:rsidR="00BD6E6B" w:rsidRPr="00E0454B">
        <w:rPr>
          <w:b/>
          <w:bCs/>
        </w:rPr>
        <w:t>Appearance</w:t>
      </w:r>
      <w:r w:rsidR="002D3F95">
        <w:rPr>
          <w:b/>
          <w:bCs/>
        </w:rPr>
        <w:t xml:space="preserve"> Feature</w:t>
      </w:r>
      <w:r w:rsidR="00BD6E6B" w:rsidRPr="00E0454B">
        <w:rPr>
          <w:b/>
          <w:bCs/>
        </w:rPr>
        <w:t xml:space="preserve"> of Upcoming Agents</w:t>
      </w:r>
    </w:p>
    <w:p w14:paraId="36B68AF6" w14:textId="17B60361"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r w:rsidR="002D3F95">
        <w:rPr>
          <w:sz w:val="22"/>
          <w:szCs w:val="22"/>
        </w:rPr>
        <w:t>continues</w:t>
      </w:r>
      <w:r w:rsidR="003538CA">
        <w:rPr>
          <w:sz w:val="22"/>
          <w:szCs w:val="22"/>
        </w:rPr>
        <w:t>, the number of agents appear in the scene</w:t>
      </w:r>
      <w:r w:rsidR="002D3F95">
        <w:rPr>
          <w:sz w:val="22"/>
          <w:szCs w:val="22"/>
        </w:rPr>
        <w:t xml:space="preserve"> will start to</w:t>
      </w:r>
      <w:r w:rsidR="003538CA">
        <w:rPr>
          <w:sz w:val="22"/>
          <w:szCs w:val="22"/>
        </w:rPr>
        <w:t xml:space="preserve"> increase and </w:t>
      </w:r>
      <w:r w:rsidR="002D3F95">
        <w:rPr>
          <w:sz w:val="22"/>
          <w:szCs w:val="22"/>
        </w:rPr>
        <w:t xml:space="preserve">then </w:t>
      </w:r>
      <w:r w:rsidR="003538CA">
        <w:rPr>
          <w:sz w:val="22"/>
          <w:szCs w:val="22"/>
        </w:rPr>
        <w:t xml:space="preserve">reaches the </w:t>
      </w:r>
      <w:r w:rsidR="002D3F95">
        <w:rPr>
          <w:sz w:val="22"/>
          <w:szCs w:val="22"/>
        </w:rPr>
        <w:t>maximum</w:t>
      </w:r>
      <w:r w:rsidR="006C4A90">
        <w:rPr>
          <w:sz w:val="22"/>
          <w:szCs w:val="22"/>
        </w:rPr>
        <w:t>. After that,</w:t>
      </w:r>
      <w:r w:rsidR="003538CA">
        <w:rPr>
          <w:sz w:val="22"/>
          <w:szCs w:val="22"/>
        </w:rPr>
        <w:t xml:space="preserve"> the number of upcoming agents </w:t>
      </w:r>
      <w:r w:rsidR="004E6064">
        <w:rPr>
          <w:sz w:val="22"/>
          <w:szCs w:val="22"/>
        </w:rPr>
        <w:t xml:space="preserve">will </w:t>
      </w:r>
      <w:r w:rsidR="003538CA">
        <w:rPr>
          <w:sz w:val="22"/>
          <w:szCs w:val="22"/>
        </w:rPr>
        <w:t>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8">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0B18FE45" w:rsidR="00E0454B" w:rsidRDefault="00E0454B" w:rsidP="00E13230">
      <w:pPr>
        <w:rPr>
          <w:sz w:val="22"/>
          <w:szCs w:val="22"/>
        </w:rPr>
      </w:pPr>
      <w:r>
        <w:rPr>
          <w:sz w:val="22"/>
          <w:szCs w:val="22"/>
        </w:rPr>
        <w:t>Charts above</w:t>
      </w:r>
      <w:r w:rsidR="006B6E4A">
        <w:rPr>
          <w:sz w:val="22"/>
          <w:szCs w:val="22"/>
        </w:rPr>
        <w:t xml:space="preserve"> roughly</w:t>
      </w:r>
      <w:r>
        <w:rPr>
          <w:sz w:val="22"/>
          <w:szCs w:val="22"/>
        </w:rPr>
        <w:t xml:space="preser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w:t>
      </w:r>
      <w:r w:rsidR="008171FB">
        <w:rPr>
          <w:sz w:val="22"/>
          <w:szCs w:val="22"/>
        </w:rPr>
        <w:t>the maximum</w:t>
      </w:r>
      <w:r w:rsidR="00FF4FA9">
        <w:rPr>
          <w:sz w:val="22"/>
          <w:szCs w:val="22"/>
        </w:rPr>
        <w:t>.</w:t>
      </w:r>
      <w:r w:rsidR="00E62529">
        <w:rPr>
          <w:sz w:val="22"/>
          <w:szCs w:val="22"/>
        </w:rPr>
        <w:t xml:space="preserve"> </w:t>
      </w:r>
    </w:p>
    <w:p w14:paraId="0B167DF1" w14:textId="77777777" w:rsidR="00E0454B" w:rsidRDefault="00E0454B" w:rsidP="00E13230">
      <w:pPr>
        <w:rPr>
          <w:sz w:val="22"/>
          <w:szCs w:val="22"/>
        </w:rPr>
      </w:pPr>
    </w:p>
    <w:p w14:paraId="50E4DB27" w14:textId="27999454" w:rsidR="008C7870" w:rsidRPr="00925739" w:rsidRDefault="00925739" w:rsidP="00403620">
      <w:pPr>
        <w:spacing w:line="360" w:lineRule="auto"/>
        <w:rPr>
          <w:b/>
          <w:bCs/>
          <w:sz w:val="28"/>
          <w:szCs w:val="28"/>
        </w:rPr>
      </w:pPr>
      <w:r w:rsidRPr="00925739">
        <w:rPr>
          <w:b/>
          <w:bCs/>
          <w:sz w:val="28"/>
          <w:szCs w:val="28"/>
        </w:rPr>
        <w:t xml:space="preserve">8 </w:t>
      </w:r>
      <w:r w:rsidR="00BD6E6B" w:rsidRPr="00925739">
        <w:rPr>
          <w:b/>
          <w:bCs/>
          <w:sz w:val="28"/>
          <w:szCs w:val="28"/>
        </w:rPr>
        <w:t>Agent Behavior Implementation</w:t>
      </w:r>
    </w:p>
    <w:p w14:paraId="47DD7C50" w14:textId="2D2C8023" w:rsidR="008C7870" w:rsidRPr="0040594F" w:rsidRDefault="00925739" w:rsidP="003E02DC">
      <w:pPr>
        <w:spacing w:line="276" w:lineRule="auto"/>
        <w:rPr>
          <w:b/>
          <w:bCs/>
          <w:sz w:val="22"/>
          <w:szCs w:val="22"/>
        </w:rPr>
      </w:pPr>
      <w:r>
        <w:rPr>
          <w:b/>
          <w:bCs/>
          <w:sz w:val="22"/>
          <w:szCs w:val="22"/>
        </w:rPr>
        <w:t xml:space="preserve">8.1 </w:t>
      </w:r>
      <w:r w:rsidR="008C7870" w:rsidRPr="0040594F">
        <w:rPr>
          <w:b/>
          <w:bCs/>
          <w:sz w:val="22"/>
          <w:szCs w:val="22"/>
        </w:rPr>
        <w:t>Pair Walk Behavior</w:t>
      </w:r>
    </w:p>
    <w:p w14:paraId="16F6E873" w14:textId="7C6E0162" w:rsidR="008C7870" w:rsidRPr="00D72BCC" w:rsidRDefault="003F477C" w:rsidP="008C7870">
      <w:pPr>
        <w:rPr>
          <w:sz w:val="22"/>
          <w:szCs w:val="22"/>
        </w:rPr>
      </w:pPr>
      <w:r>
        <w:rPr>
          <w:sz w:val="22"/>
          <w:szCs w:val="22"/>
        </w:rPr>
        <w:t>In the real-life video, people in group are talking to each other while they are walking</w:t>
      </w:r>
      <w:r w:rsidR="00E62529">
        <w:rPr>
          <w:sz w:val="22"/>
          <w:szCs w:val="22"/>
        </w:rPr>
        <w:t>. To maintain this status,</w:t>
      </w:r>
      <w:r>
        <w:rPr>
          <w:sz w:val="22"/>
          <w:szCs w:val="22"/>
        </w:rPr>
        <w:t xml:space="preserve">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ins w:id="135" w:author="Brian Ricks" w:date="2019-11-21T15:47:00Z">
        <w:r w:rsidR="00665404">
          <w:rPr>
            <w:sz w:val="22"/>
            <w:szCs w:val="22"/>
          </w:rPr>
          <w:t>s</w:t>
        </w:r>
      </w:ins>
      <w:r w:rsidR="004E5A24">
        <w:rPr>
          <w:sz w:val="22"/>
          <w:szCs w:val="22"/>
        </w:rPr>
        <w:t xml:space="preserve"> </w:t>
      </w:r>
      <w:r w:rsidR="00D87F9A">
        <w:rPr>
          <w:sz w:val="22"/>
          <w:szCs w:val="22"/>
        </w:rPr>
        <w:t>to be</w:t>
      </w:r>
      <w:r w:rsidR="004E5A24">
        <w:rPr>
          <w:sz w:val="22"/>
          <w:szCs w:val="22"/>
        </w:rPr>
        <w:t xml:space="preserve"> follower</w:t>
      </w:r>
      <w:ins w:id="136" w:author="Brian Ricks" w:date="2019-11-21T15:47:00Z">
        <w:r w:rsidR="00665404">
          <w:rPr>
            <w:sz w:val="22"/>
            <w:szCs w:val="22"/>
          </w:rPr>
          <w:t xml:space="preserve">s </w:t>
        </w:r>
      </w:ins>
      <w:del w:id="137" w:author="Brian Ricks" w:date="2019-11-21T15:47:00Z">
        <w:r w:rsidR="004E5A24" w:rsidDel="00665404">
          <w:rPr>
            <w:sz w:val="22"/>
            <w:szCs w:val="22"/>
          </w:rPr>
          <w:delText xml:space="preserve"> </w:delText>
        </w:r>
      </w:del>
      <w:r w:rsidR="00D87F9A">
        <w:rPr>
          <w:sz w:val="22"/>
          <w:szCs w:val="22"/>
        </w:rPr>
        <w:t>or</w:t>
      </w:r>
      <w:r w:rsidR="004E5A24">
        <w:rPr>
          <w:sz w:val="22"/>
          <w:szCs w:val="22"/>
        </w:rPr>
        <w:t xml:space="preserve"> leade</w:t>
      </w:r>
      <w:r w:rsidR="00D87F9A">
        <w:rPr>
          <w:sz w:val="22"/>
          <w:szCs w:val="22"/>
        </w:rPr>
        <w:t>r</w:t>
      </w:r>
      <w:ins w:id="138" w:author="Brian Ricks" w:date="2019-11-21T15:47:00Z">
        <w:r w:rsidR="00665404">
          <w:rPr>
            <w:sz w:val="22"/>
            <w:szCs w:val="22"/>
          </w:rPr>
          <w:t>s</w:t>
        </w:r>
      </w:ins>
      <w:r w:rsidR="004E5A24">
        <w:rPr>
          <w:sz w:val="22"/>
          <w:szCs w:val="22"/>
        </w:rPr>
        <w:t xml:space="preserve">. </w:t>
      </w:r>
      <w:r w:rsidR="00577E25">
        <w:rPr>
          <w:sz w:val="22"/>
          <w:szCs w:val="22"/>
        </w:rPr>
        <w:t>Leader</w:t>
      </w:r>
      <w:ins w:id="139" w:author="Brian Ricks" w:date="2019-11-21T15:47:00Z">
        <w:r w:rsidR="00665404">
          <w:rPr>
            <w:sz w:val="22"/>
            <w:szCs w:val="22"/>
          </w:rPr>
          <w:t>s</w:t>
        </w:r>
      </w:ins>
      <w:r w:rsidR="00577E25">
        <w:rPr>
          <w:sz w:val="22"/>
          <w:szCs w:val="22"/>
        </w:rPr>
        <w:t xml:space="preserve"> </w:t>
      </w:r>
      <w:r w:rsidR="00E62529">
        <w:rPr>
          <w:sz w:val="22"/>
          <w:szCs w:val="22"/>
        </w:rPr>
        <w:t>will be</w:t>
      </w:r>
      <w:r w:rsidR="00EB1496">
        <w:rPr>
          <w:sz w:val="22"/>
          <w:szCs w:val="22"/>
        </w:rPr>
        <w:t xml:space="preserve"> the one lead</w:t>
      </w:r>
      <w:r w:rsidR="00E62529">
        <w:rPr>
          <w:sz w:val="22"/>
          <w:szCs w:val="22"/>
        </w:rPr>
        <w:t>ing</w:t>
      </w:r>
      <w:r w:rsidR="00577E25">
        <w:rPr>
          <w:sz w:val="22"/>
          <w:szCs w:val="22"/>
        </w:rPr>
        <w:t xml:space="preserve"> them to their </w:t>
      </w:r>
      <w:r w:rsidR="00C077D1">
        <w:rPr>
          <w:sz w:val="22"/>
          <w:szCs w:val="22"/>
        </w:rPr>
        <w:t>shared</w:t>
      </w:r>
      <w:r w:rsidR="00577E25">
        <w:rPr>
          <w:sz w:val="22"/>
          <w:szCs w:val="22"/>
        </w:rPr>
        <w:t xml:space="preserve"> </w:t>
      </w:r>
      <w:r w:rsidR="00766F63">
        <w:rPr>
          <w:sz w:val="22"/>
          <w:szCs w:val="22"/>
        </w:rPr>
        <w:t>destination;</w:t>
      </w:r>
      <w:r w:rsidR="00577E25">
        <w:rPr>
          <w:sz w:val="22"/>
          <w:szCs w:val="22"/>
        </w:rPr>
        <w:t xml:space="preserve"> follower</w:t>
      </w:r>
      <w:ins w:id="140" w:author="Brian Ricks" w:date="2019-11-21T15:47:00Z">
        <w:r w:rsidR="00665404">
          <w:rPr>
            <w:sz w:val="22"/>
            <w:szCs w:val="22"/>
          </w:rPr>
          <w:t>s</w:t>
        </w:r>
      </w:ins>
      <w:r w:rsidR="00577E25">
        <w:rPr>
          <w:sz w:val="22"/>
          <w:szCs w:val="22"/>
        </w:rPr>
        <w:t xml:space="preserve"> </w:t>
      </w:r>
      <w:r w:rsidR="00C077D1">
        <w:rPr>
          <w:sz w:val="22"/>
          <w:szCs w:val="22"/>
        </w:rPr>
        <w:t xml:space="preserve">will </w:t>
      </w:r>
      <w:r w:rsidR="00577E25">
        <w:rPr>
          <w:sz w:val="22"/>
          <w:szCs w:val="22"/>
        </w:rPr>
        <w:t xml:space="preserve">always adjust </w:t>
      </w:r>
      <w:r w:rsidR="00EB1496">
        <w:rPr>
          <w:sz w:val="22"/>
          <w:szCs w:val="22"/>
        </w:rPr>
        <w:t xml:space="preserve">its </w:t>
      </w:r>
      <w:r w:rsidR="00577E25">
        <w:rPr>
          <w:sz w:val="22"/>
          <w:szCs w:val="22"/>
        </w:rPr>
        <w:t>speed to catch up its leader.</w:t>
      </w:r>
      <w:r w:rsidR="005B7E2C">
        <w:rPr>
          <w:sz w:val="22"/>
          <w:szCs w:val="22"/>
        </w:rPr>
        <w:t xml:space="preserve"> However,</w:t>
      </w:r>
      <w:r w:rsidR="00EE1477">
        <w:rPr>
          <w:sz w:val="22"/>
          <w:szCs w:val="22"/>
        </w:rPr>
        <w:t xml:space="preserve"> </w:t>
      </w:r>
      <w:ins w:id="141" w:author="Brian Ricks" w:date="2019-11-21T15:47:00Z">
        <w:r w:rsidR="00665404">
          <w:rPr>
            <w:sz w:val="22"/>
            <w:szCs w:val="22"/>
          </w:rPr>
          <w:t xml:space="preserve">we </w:t>
        </w:r>
      </w:ins>
      <w:r w:rsidR="00EE1477">
        <w:rPr>
          <w:sz w:val="22"/>
          <w:szCs w:val="22"/>
        </w:rPr>
        <w:t xml:space="preserve">not only change </w:t>
      </w:r>
      <w:ins w:id="142" w:author="Brian Ricks" w:date="2019-11-21T15:47:00Z">
        <w:r w:rsidR="00665404">
          <w:rPr>
            <w:sz w:val="22"/>
            <w:szCs w:val="22"/>
          </w:rPr>
          <w:t xml:space="preserve">the </w:t>
        </w:r>
      </w:ins>
      <w:r w:rsidR="00EE1477">
        <w:rPr>
          <w:sz w:val="22"/>
          <w:szCs w:val="22"/>
        </w:rPr>
        <w:t xml:space="preserve">speed of </w:t>
      </w:r>
      <w:ins w:id="143" w:author="Brian Ricks" w:date="2019-11-21T15:47:00Z">
        <w:r w:rsidR="00665404">
          <w:rPr>
            <w:sz w:val="22"/>
            <w:szCs w:val="22"/>
          </w:rPr>
          <w:t xml:space="preserve">the </w:t>
        </w:r>
      </w:ins>
      <w:r w:rsidR="00EE1477">
        <w:rPr>
          <w:sz w:val="22"/>
          <w:szCs w:val="22"/>
        </w:rPr>
        <w:t xml:space="preserve">follower, we also allow </w:t>
      </w:r>
      <w:ins w:id="144" w:author="Brian Ricks" w:date="2019-11-21T15:47:00Z">
        <w:r w:rsidR="00665404">
          <w:rPr>
            <w:sz w:val="22"/>
            <w:szCs w:val="22"/>
          </w:rPr>
          <w:t xml:space="preserve">the </w:t>
        </w:r>
      </w:ins>
      <w:r w:rsidR="00EE1477">
        <w:rPr>
          <w:sz w:val="22"/>
          <w:szCs w:val="22"/>
        </w:rPr>
        <w:t>leader to adjust its speed</w:t>
      </w:r>
      <w:r w:rsidR="00701FEA">
        <w:rPr>
          <w:sz w:val="22"/>
          <w:szCs w:val="22"/>
        </w:rPr>
        <w:t xml:space="preserve"> to wait o</w:t>
      </w:r>
      <w:r w:rsidR="00766F63">
        <w:rPr>
          <w:sz w:val="22"/>
          <w:szCs w:val="22"/>
        </w:rPr>
        <w:t>r</w:t>
      </w:r>
      <w:r w:rsidR="00701FEA">
        <w:rPr>
          <w:sz w:val="22"/>
          <w:szCs w:val="22"/>
        </w:rPr>
        <w:t xml:space="preserve"> catch its follower</w:t>
      </w:r>
      <w:r w:rsidR="00EE1477">
        <w:rPr>
          <w:sz w:val="22"/>
          <w:szCs w:val="22"/>
        </w:rPr>
        <w:t>. For example,</w:t>
      </w:r>
      <w:r w:rsidR="005B7E2C">
        <w:rPr>
          <w:sz w:val="22"/>
          <w:szCs w:val="22"/>
        </w:rPr>
        <w:t xml:space="preserve"> </w:t>
      </w:r>
      <w:r w:rsidR="00766F63">
        <w:rPr>
          <w:sz w:val="22"/>
          <w:szCs w:val="22"/>
        </w:rPr>
        <w:t>i</w:t>
      </w:r>
      <w:r w:rsidR="002C317F">
        <w:rPr>
          <w:sz w:val="22"/>
          <w:szCs w:val="22"/>
        </w:rPr>
        <w:t xml:space="preserve">n </w:t>
      </w:r>
      <w:r w:rsidR="002C317F">
        <w:rPr>
          <w:sz w:val="22"/>
          <w:szCs w:val="22"/>
        </w:rPr>
        <w:lastRenderedPageBreak/>
        <w:t xml:space="preserve">the simulation, if the leader finished security </w:t>
      </w:r>
      <w:ins w:id="145" w:author="Brian Ricks" w:date="2019-11-21T15:48:00Z">
        <w:r w:rsidR="00665404">
          <w:rPr>
            <w:sz w:val="22"/>
            <w:szCs w:val="22"/>
          </w:rPr>
          <w:t xml:space="preserve">the </w:t>
        </w:r>
      </w:ins>
      <w:r w:rsidR="002C317F">
        <w:rPr>
          <w:sz w:val="22"/>
          <w:szCs w:val="22"/>
        </w:rPr>
        <w:t>check</w:t>
      </w:r>
      <w:r w:rsidR="00571F9B">
        <w:rPr>
          <w:sz w:val="22"/>
          <w:szCs w:val="22"/>
        </w:rPr>
        <w:t xml:space="preserve"> first</w:t>
      </w:r>
      <w:r w:rsidR="002C317F">
        <w:rPr>
          <w:sz w:val="22"/>
          <w:szCs w:val="22"/>
        </w:rPr>
        <w:t xml:space="preserve">, instead of </w:t>
      </w:r>
      <w:r w:rsidR="007815AB">
        <w:rPr>
          <w:sz w:val="22"/>
          <w:szCs w:val="22"/>
        </w:rPr>
        <w:t xml:space="preserve">directly </w:t>
      </w:r>
      <w:r w:rsidR="002C317F">
        <w:rPr>
          <w:sz w:val="22"/>
          <w:szCs w:val="22"/>
        </w:rPr>
        <w:t xml:space="preserve">moving to the next destination, </w:t>
      </w:r>
      <w:ins w:id="146" w:author="Brian Ricks" w:date="2019-11-21T15:48:00Z">
        <w:r w:rsidR="00665404">
          <w:rPr>
            <w:sz w:val="22"/>
            <w:szCs w:val="22"/>
          </w:rPr>
          <w:t xml:space="preserve">the </w:t>
        </w:r>
      </w:ins>
      <w:r w:rsidR="002C317F">
        <w:rPr>
          <w:sz w:val="22"/>
          <w:szCs w:val="22"/>
        </w:rPr>
        <w:t xml:space="preserve">leader will stop somewhere </w:t>
      </w:r>
      <w:r w:rsidR="00571F9B">
        <w:rPr>
          <w:sz w:val="22"/>
          <w:szCs w:val="22"/>
        </w:rPr>
        <w:t xml:space="preserve">in front </w:t>
      </w:r>
      <w:r w:rsidR="002C317F">
        <w:rPr>
          <w:sz w:val="22"/>
          <w:szCs w:val="22"/>
        </w:rPr>
        <w:t>and wait until its follower finish the check.</w:t>
      </w:r>
    </w:p>
    <w:p w14:paraId="4570995B" w14:textId="77777777" w:rsidR="00ED57D9" w:rsidRDefault="00ED57D9" w:rsidP="0007013F">
      <w:pPr>
        <w:rPr>
          <w:sz w:val="22"/>
          <w:szCs w:val="22"/>
        </w:rPr>
      </w:pPr>
    </w:p>
    <w:p w14:paraId="43A63232" w14:textId="7CA0F1FE" w:rsidR="00EB1496" w:rsidRDefault="00EB2BFB" w:rsidP="0007013F">
      <w:pPr>
        <w:rPr>
          <w:sz w:val="22"/>
          <w:szCs w:val="22"/>
        </w:rPr>
      </w:pPr>
      <w:r>
        <w:rPr>
          <w:sz w:val="22"/>
          <w:szCs w:val="22"/>
        </w:rPr>
        <w:t>How to Achieve Pair Walking</w:t>
      </w:r>
      <w:r w:rsidR="000323AD">
        <w:rPr>
          <w:sz w:val="22"/>
          <w:szCs w:val="22"/>
        </w:rPr>
        <w:t>?</w:t>
      </w:r>
    </w:p>
    <w:p w14:paraId="4CFAA80A" w14:textId="599678B1" w:rsidR="00766F63" w:rsidRDefault="00766F63" w:rsidP="0040594F">
      <w:pPr>
        <w:rPr>
          <w:sz w:val="22"/>
          <w:szCs w:val="22"/>
        </w:rPr>
      </w:pPr>
      <w:r>
        <w:rPr>
          <w:sz w:val="22"/>
          <w:szCs w:val="22"/>
        </w:rPr>
        <w:t>In order to adjust follower’s moving speed, we</w:t>
      </w:r>
      <w:r w:rsidR="0007013F">
        <w:rPr>
          <w:sz w:val="22"/>
          <w:szCs w:val="22"/>
        </w:rPr>
        <w:t xml:space="preserve"> need to</w:t>
      </w:r>
      <w:r>
        <w:rPr>
          <w:sz w:val="22"/>
          <w:szCs w:val="22"/>
        </w:rPr>
        <w:t xml:space="preserve"> keep track of angle of two vectors</w:t>
      </w:r>
      <w:r w:rsidR="0007013F">
        <w:rPr>
          <w:sz w:val="22"/>
          <w:szCs w:val="22"/>
        </w:rPr>
        <w:t>:</w:t>
      </w:r>
      <w:r>
        <w:rPr>
          <w:sz w:val="22"/>
          <w:szCs w:val="22"/>
        </w:rPr>
        <w:t xml:space="preserve"> one is from leader’s current position to leader’s current destination. Another one is from leader’s current position to its follower’s current position.</w:t>
      </w:r>
      <w:r w:rsidR="0007013F">
        <w:rPr>
          <w:sz w:val="22"/>
          <w:szCs w:val="22"/>
        </w:rPr>
        <w:t xml:space="preserve"> </w:t>
      </w:r>
      <w:r w:rsidR="004075E3">
        <w:rPr>
          <w:sz w:val="22"/>
          <w:szCs w:val="22"/>
        </w:rPr>
        <w:t>By utilizing the</w:t>
      </w:r>
      <w:r w:rsidR="0007013F">
        <w:rPr>
          <w:sz w:val="22"/>
          <w:szCs w:val="22"/>
        </w:rPr>
        <w:t xml:space="preserve"> l</w:t>
      </w:r>
      <w:r w:rsidR="004075E3">
        <w:rPr>
          <w:sz w:val="22"/>
          <w:szCs w:val="22"/>
        </w:rPr>
        <w:t>a</w:t>
      </w:r>
      <w:r w:rsidR="0007013F">
        <w:rPr>
          <w:sz w:val="22"/>
          <w:szCs w:val="22"/>
        </w:rPr>
        <w:t>w of cosines and these two vectors, we could get angle between th</w:t>
      </w:r>
      <w:r w:rsidR="00ED57D9">
        <w:rPr>
          <w:sz w:val="22"/>
          <w:szCs w:val="22"/>
        </w:rPr>
        <w:t>ose</w:t>
      </w:r>
      <w:r w:rsidR="0007013F">
        <w:rPr>
          <w:sz w:val="22"/>
          <w:szCs w:val="22"/>
        </w:rPr>
        <w:t xml:space="preserve"> vectors. </w:t>
      </w:r>
    </w:p>
    <w:p w14:paraId="726CE424" w14:textId="24514A2D" w:rsidR="0007013F" w:rsidRDefault="0007013F" w:rsidP="0007013F">
      <w:pPr>
        <w:jc w:val="center"/>
        <w:rPr>
          <w:sz w:val="22"/>
          <w:szCs w:val="22"/>
        </w:rPr>
      </w:pPr>
      <w:r>
        <w:rPr>
          <w:noProof/>
        </w:rPr>
        <w:drawing>
          <wp:inline distT="0" distB="0" distL="0" distR="0" wp14:anchorId="041E6AE7" wp14:editId="7ADF206F">
            <wp:extent cx="5180178" cy="2540833"/>
            <wp:effectExtent l="25400" t="25400" r="27305"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blurRad="127000" dist="50800" dir="5400000" sx="96000" sy="96000" algn="ctr" rotWithShape="0">
                        <a:srgbClr val="000000">
                          <a:alpha val="82000"/>
                        </a:srgbClr>
                      </a:outerShdw>
                    </a:effectLst>
                  </pic:spPr>
                </pic:pic>
              </a:graphicData>
            </a:graphic>
          </wp:inline>
        </w:drawing>
      </w:r>
    </w:p>
    <w:p w14:paraId="5D9775D7" w14:textId="6A339D93" w:rsidR="0007013F" w:rsidRDefault="0007013F" w:rsidP="0007013F">
      <w:pPr>
        <w:rPr>
          <w:sz w:val="22"/>
          <w:szCs w:val="22"/>
        </w:rPr>
      </w:pPr>
      <w:r>
        <w:rPr>
          <w:sz w:val="22"/>
          <w:szCs w:val="22"/>
        </w:rPr>
        <w:t xml:space="preserve">Bases on the value of angle, we allow agent’s speed </w:t>
      </w:r>
      <w:del w:id="147" w:author="Brian Ricks" w:date="2019-11-21T15:48:00Z">
        <w:r w:rsidDel="00665404">
          <w:rPr>
            <w:sz w:val="22"/>
            <w:szCs w:val="22"/>
          </w:rPr>
          <w:delText xml:space="preserve">has </w:delText>
        </w:r>
      </w:del>
      <w:ins w:id="148" w:author="Brian Ricks" w:date="2019-11-21T15:48:00Z">
        <w:r w:rsidR="00665404">
          <w:rPr>
            <w:sz w:val="22"/>
            <w:szCs w:val="22"/>
          </w:rPr>
          <w:t xml:space="preserve">to have </w:t>
        </w:r>
      </w:ins>
      <w:r>
        <w:rPr>
          <w:sz w:val="22"/>
          <w:szCs w:val="22"/>
        </w:rPr>
        <w:t>three states:</w:t>
      </w:r>
    </w:p>
    <w:p w14:paraId="3C738070" w14:textId="0BD12E93" w:rsidR="0007013F" w:rsidRPr="0007013F" w:rsidRDefault="00ED57D9" w:rsidP="0007013F">
      <w:pPr>
        <w:numPr>
          <w:ilvl w:val="0"/>
          <w:numId w:val="7"/>
        </w:numPr>
        <w:spacing w:line="276" w:lineRule="auto"/>
        <w:rPr>
          <w:sz w:val="22"/>
          <w:szCs w:val="22"/>
        </w:rPr>
      </w:pPr>
      <w:r>
        <w:rPr>
          <w:rFonts w:hint="eastAsia"/>
          <w:sz w:val="22"/>
          <w:szCs w:val="22"/>
        </w:rPr>
        <w:t>When</w:t>
      </w:r>
      <w:r>
        <w:rPr>
          <w:sz w:val="22"/>
          <w:szCs w:val="22"/>
        </w:rPr>
        <w:t xml:space="preserve"> the degree </w:t>
      </w:r>
      <w:r w:rsidR="0007013F" w:rsidRPr="0007013F">
        <w:rPr>
          <w:sz w:val="22"/>
          <w:szCs w:val="22"/>
        </w:rPr>
        <w:t>is 90: the fol</w:t>
      </w:r>
      <w:r w:rsidR="0007013F">
        <w:rPr>
          <w:sz w:val="22"/>
          <w:szCs w:val="22"/>
        </w:rPr>
        <w:t xml:space="preserve">lower </w:t>
      </w:r>
      <w:r w:rsidR="0007013F" w:rsidRPr="0007013F">
        <w:rPr>
          <w:sz w:val="22"/>
          <w:szCs w:val="22"/>
        </w:rPr>
        <w:t xml:space="preserve">is </w:t>
      </w:r>
      <w:r w:rsidR="00E84441">
        <w:rPr>
          <w:sz w:val="22"/>
          <w:szCs w:val="22"/>
        </w:rPr>
        <w:t>exactly</w:t>
      </w:r>
      <w:r w:rsidR="0007013F" w:rsidRPr="0007013F">
        <w:rPr>
          <w:sz w:val="22"/>
          <w:szCs w:val="22"/>
        </w:rPr>
        <w:t xml:space="preserve"> left or right side of the </w:t>
      </w:r>
      <w:r w:rsidR="00E84441">
        <w:rPr>
          <w:sz w:val="22"/>
          <w:szCs w:val="22"/>
        </w:rPr>
        <w:t xml:space="preserve">its </w:t>
      </w:r>
      <w:r w:rsidR="0007013F" w:rsidRPr="0007013F">
        <w:rPr>
          <w:sz w:val="22"/>
          <w:szCs w:val="22"/>
        </w:rPr>
        <w:t>le</w:t>
      </w:r>
      <w:r w:rsidR="00E84441">
        <w:rPr>
          <w:sz w:val="22"/>
          <w:szCs w:val="22"/>
        </w:rPr>
        <w:t>ader</w:t>
      </w:r>
      <w:r w:rsidR="0007013F" w:rsidRPr="0007013F">
        <w:rPr>
          <w:sz w:val="22"/>
          <w:szCs w:val="22"/>
        </w:rPr>
        <w:t>. The fol</w:t>
      </w:r>
      <w:r w:rsidR="00E84441">
        <w:rPr>
          <w:sz w:val="22"/>
          <w:szCs w:val="22"/>
        </w:rPr>
        <w:t>lower</w:t>
      </w:r>
      <w:r w:rsidR="0007013F" w:rsidRPr="0007013F">
        <w:rPr>
          <w:sz w:val="22"/>
          <w:szCs w:val="22"/>
        </w:rPr>
        <w:t xml:space="preserve"> agent doesn’t need to change it’s moving speed. </w:t>
      </w:r>
    </w:p>
    <w:p w14:paraId="36132EF7" w14:textId="002F6850" w:rsidR="0007013F" w:rsidRPr="0007013F" w:rsidRDefault="00ED57D9" w:rsidP="0007013F">
      <w:pPr>
        <w:numPr>
          <w:ilvl w:val="0"/>
          <w:numId w:val="7"/>
        </w:numPr>
        <w:spacing w:line="276" w:lineRule="auto"/>
        <w:rPr>
          <w:sz w:val="22"/>
          <w:szCs w:val="22"/>
        </w:rPr>
      </w:pPr>
      <w:r>
        <w:rPr>
          <w:rFonts w:hint="eastAsia"/>
          <w:sz w:val="22"/>
          <w:szCs w:val="22"/>
        </w:rPr>
        <w:t>When</w:t>
      </w:r>
      <w:r>
        <w:rPr>
          <w:sz w:val="22"/>
          <w:szCs w:val="22"/>
        </w:rPr>
        <w:t xml:space="preserve"> the degree </w:t>
      </w:r>
      <w:r w:rsidR="0007013F" w:rsidRPr="0007013F">
        <w:rPr>
          <w:sz w:val="22"/>
          <w:szCs w:val="22"/>
        </w:rPr>
        <w:t>is less than 90, it means the fol</w:t>
      </w:r>
      <w:r w:rsidR="00E84441">
        <w:rPr>
          <w:sz w:val="22"/>
          <w:szCs w:val="22"/>
        </w:rPr>
        <w:t>lower</w:t>
      </w:r>
      <w:r w:rsidR="0007013F" w:rsidRPr="0007013F">
        <w:rPr>
          <w:sz w:val="22"/>
          <w:szCs w:val="22"/>
        </w:rPr>
        <w:t xml:space="preserve"> is in front of </w:t>
      </w:r>
      <w:r w:rsidR="00E84441">
        <w:rPr>
          <w:sz w:val="22"/>
          <w:szCs w:val="22"/>
        </w:rPr>
        <w:t xml:space="preserve">its leader, </w:t>
      </w:r>
      <w:r w:rsidR="0007013F" w:rsidRPr="0007013F">
        <w:rPr>
          <w:sz w:val="22"/>
          <w:szCs w:val="22"/>
        </w:rPr>
        <w:t>the fol</w:t>
      </w:r>
      <w:r w:rsidR="00E84441">
        <w:rPr>
          <w:sz w:val="22"/>
          <w:szCs w:val="22"/>
        </w:rPr>
        <w:t>lower</w:t>
      </w:r>
      <w:r w:rsidR="0007013F" w:rsidRPr="0007013F">
        <w:rPr>
          <w:sz w:val="22"/>
          <w:szCs w:val="22"/>
        </w:rPr>
        <w:t xml:space="preserve"> starts to slow down.</w:t>
      </w:r>
      <w:r w:rsidR="004357CE">
        <w:rPr>
          <w:sz w:val="22"/>
          <w:szCs w:val="22"/>
        </w:rPr>
        <w:t xml:space="preserve"> </w:t>
      </w:r>
    </w:p>
    <w:p w14:paraId="18FD9140" w14:textId="13C2099A" w:rsidR="0007013F" w:rsidRPr="0007013F" w:rsidRDefault="0007013F" w:rsidP="0007013F">
      <w:pPr>
        <w:numPr>
          <w:ilvl w:val="0"/>
          <w:numId w:val="7"/>
        </w:numPr>
        <w:spacing w:line="276" w:lineRule="auto"/>
        <w:rPr>
          <w:sz w:val="22"/>
          <w:szCs w:val="22"/>
        </w:rPr>
      </w:pPr>
      <w:r w:rsidRPr="0007013F">
        <w:rPr>
          <w:sz w:val="22"/>
          <w:szCs w:val="22"/>
        </w:rPr>
        <w:t xml:space="preserve">When the </w:t>
      </w:r>
      <w:r w:rsidR="00ED57D9">
        <w:rPr>
          <w:sz w:val="22"/>
          <w:szCs w:val="22"/>
        </w:rPr>
        <w:t>degree</w:t>
      </w:r>
      <w:r w:rsidRPr="0007013F">
        <w:rPr>
          <w:sz w:val="22"/>
          <w:szCs w:val="22"/>
        </w:rPr>
        <w:t xml:space="preserve"> is larger than 90, it means the fol</w:t>
      </w:r>
      <w:r w:rsidR="00A92C23">
        <w:rPr>
          <w:sz w:val="22"/>
          <w:szCs w:val="22"/>
        </w:rPr>
        <w:t>lower</w:t>
      </w:r>
      <w:r w:rsidRPr="0007013F">
        <w:rPr>
          <w:sz w:val="22"/>
          <w:szCs w:val="22"/>
        </w:rPr>
        <w:t xml:space="preserve"> is left behind by </w:t>
      </w:r>
      <w:r w:rsidR="00A92C23">
        <w:rPr>
          <w:sz w:val="22"/>
          <w:szCs w:val="22"/>
        </w:rPr>
        <w:t>its leader</w:t>
      </w:r>
      <w:r w:rsidR="00AB46CF">
        <w:rPr>
          <w:sz w:val="22"/>
          <w:szCs w:val="22"/>
        </w:rPr>
        <w:t>,</w:t>
      </w:r>
      <w:r w:rsidRPr="0007013F">
        <w:rPr>
          <w:sz w:val="22"/>
          <w:szCs w:val="22"/>
        </w:rPr>
        <w:t xml:space="preserve"> the fol</w:t>
      </w:r>
      <w:r w:rsidR="00AB46CF">
        <w:rPr>
          <w:sz w:val="22"/>
          <w:szCs w:val="22"/>
        </w:rPr>
        <w:t xml:space="preserve">lower </w:t>
      </w:r>
      <w:r w:rsidRPr="0007013F">
        <w:rPr>
          <w:sz w:val="22"/>
          <w:szCs w:val="22"/>
        </w:rPr>
        <w:t>starts to speed up.</w:t>
      </w:r>
    </w:p>
    <w:p w14:paraId="72EA6CA5" w14:textId="00B53061" w:rsidR="0007013F" w:rsidRDefault="0007013F" w:rsidP="007422B5">
      <w:pPr>
        <w:tabs>
          <w:tab w:val="left" w:pos="1735"/>
        </w:tabs>
        <w:rPr>
          <w:sz w:val="22"/>
          <w:szCs w:val="22"/>
        </w:rPr>
      </w:pPr>
    </w:p>
    <w:p w14:paraId="5985148B" w14:textId="083C2F5B" w:rsidR="00EB2BFB" w:rsidRDefault="000F4FA3" w:rsidP="00542784">
      <w:pPr>
        <w:tabs>
          <w:tab w:val="left" w:pos="1735"/>
        </w:tabs>
        <w:rPr>
          <w:sz w:val="22"/>
          <w:szCs w:val="22"/>
        </w:rPr>
      </w:pPr>
      <w:r>
        <w:rPr>
          <w:sz w:val="22"/>
          <w:szCs w:val="22"/>
        </w:rPr>
        <w:t xml:space="preserve">However, knowing the angle between two vectors is not enough to create the natural speed adjustment. </w:t>
      </w:r>
      <w:r w:rsidR="005016A5">
        <w:rPr>
          <w:sz w:val="22"/>
          <w:szCs w:val="22"/>
        </w:rPr>
        <w:t xml:space="preserve">Because agents have to queue up or pass through the security checking process, the current destination of the leader’s agent might change. </w:t>
      </w:r>
      <w:r w:rsidR="00542784">
        <w:rPr>
          <w:sz w:val="22"/>
          <w:szCs w:val="22"/>
        </w:rPr>
        <w:t>The modification of the current destination might affect the value of angle we mentioned above. Thus, in order to maintain the correct current destination, we will allow the leader agent update and set the next destination after agent has reach the current destination.</w:t>
      </w:r>
    </w:p>
    <w:p w14:paraId="7CF3BE6D" w14:textId="77777777" w:rsidR="00C60ACA" w:rsidRPr="0028420F" w:rsidRDefault="00C60ACA" w:rsidP="0040594F">
      <w:pPr>
        <w:rPr>
          <w:sz w:val="22"/>
          <w:szCs w:val="22"/>
        </w:rPr>
      </w:pPr>
    </w:p>
    <w:p w14:paraId="477C8C6D" w14:textId="663F63E3" w:rsidR="00BD6E6B" w:rsidRPr="0040594F" w:rsidRDefault="00541ACB" w:rsidP="003E02DC">
      <w:pPr>
        <w:spacing w:line="276" w:lineRule="auto"/>
        <w:rPr>
          <w:b/>
          <w:bCs/>
          <w:sz w:val="22"/>
          <w:szCs w:val="22"/>
        </w:rPr>
      </w:pPr>
      <w:r>
        <w:rPr>
          <w:b/>
          <w:bCs/>
          <w:sz w:val="22"/>
          <w:szCs w:val="22"/>
        </w:rPr>
        <w:t xml:space="preserve">8.2 </w:t>
      </w:r>
      <w:r w:rsidR="00BD6E6B" w:rsidRPr="0040594F">
        <w:rPr>
          <w:b/>
          <w:bCs/>
          <w:sz w:val="22"/>
          <w:szCs w:val="22"/>
        </w:rPr>
        <w:t>Queue</w:t>
      </w:r>
      <w:r w:rsidR="004B0FCA">
        <w:rPr>
          <w:b/>
          <w:bCs/>
          <w:sz w:val="22"/>
          <w:szCs w:val="22"/>
        </w:rPr>
        <w:t xml:space="preserve"> </w:t>
      </w:r>
      <w:r w:rsidR="00BD6E6B" w:rsidRPr="0040594F">
        <w:rPr>
          <w:b/>
          <w:bCs/>
          <w:sz w:val="22"/>
          <w:szCs w:val="22"/>
        </w:rPr>
        <w:t>up Behavior</w:t>
      </w:r>
    </w:p>
    <w:p w14:paraId="75FEF551" w14:textId="417CDAEE" w:rsidR="00875521" w:rsidRDefault="00D72BCC" w:rsidP="00D72BCC">
      <w:pPr>
        <w:rPr>
          <w:sz w:val="22"/>
          <w:szCs w:val="22"/>
        </w:rPr>
      </w:pPr>
      <w:r w:rsidRPr="00D72BCC">
        <w:rPr>
          <w:sz w:val="22"/>
          <w:szCs w:val="22"/>
        </w:rPr>
        <w:t xml:space="preserve">In </w:t>
      </w:r>
      <w:r w:rsidR="001F30FF">
        <w:rPr>
          <w:sz w:val="22"/>
          <w:szCs w:val="22"/>
        </w:rPr>
        <w:t>order to enter the event,</w:t>
      </w:r>
      <w:r w:rsidR="003B767D">
        <w:rPr>
          <w:sz w:val="22"/>
          <w:szCs w:val="22"/>
        </w:rPr>
        <w:t xml:space="preserve"> people need to do security check, </w:t>
      </w:r>
      <w:del w:id="149" w:author="Brian Ricks" w:date="2019-11-21T15:48:00Z">
        <w:r w:rsidR="001F30FF" w:rsidDel="00665404">
          <w:rPr>
            <w:sz w:val="22"/>
            <w:szCs w:val="22"/>
          </w:rPr>
          <w:delText xml:space="preserve">so </w:delText>
        </w:r>
      </w:del>
      <w:r w:rsidR="001F30FF">
        <w:rPr>
          <w:sz w:val="22"/>
          <w:szCs w:val="22"/>
        </w:rPr>
        <w:t xml:space="preserve">they </w:t>
      </w:r>
      <w:r w:rsidR="00205932">
        <w:rPr>
          <w:sz w:val="22"/>
          <w:szCs w:val="22"/>
        </w:rPr>
        <w:t xml:space="preserve">will </w:t>
      </w:r>
      <w:r>
        <w:rPr>
          <w:sz w:val="22"/>
          <w:szCs w:val="22"/>
        </w:rPr>
        <w:t xml:space="preserve">stop </w:t>
      </w:r>
      <w:r w:rsidR="003B767D">
        <w:rPr>
          <w:sz w:val="22"/>
          <w:szCs w:val="22"/>
        </w:rPr>
        <w:t xml:space="preserve">at </w:t>
      </w:r>
      <w:ins w:id="150" w:author="Brian Ricks" w:date="2019-11-21T15:48:00Z">
        <w:r w:rsidR="00665404">
          <w:rPr>
            <w:sz w:val="22"/>
            <w:szCs w:val="22"/>
          </w:rPr>
          <w:t xml:space="preserve">the </w:t>
        </w:r>
      </w:ins>
      <w:r w:rsidR="003B767D">
        <w:rPr>
          <w:sz w:val="22"/>
          <w:szCs w:val="22"/>
        </w:rPr>
        <w:t xml:space="preserve">security gate </w:t>
      </w:r>
      <w:r>
        <w:rPr>
          <w:sz w:val="22"/>
          <w:szCs w:val="22"/>
        </w:rPr>
        <w:t xml:space="preserve">for a few seconds. </w:t>
      </w:r>
      <w:r w:rsidR="003B767D">
        <w:rPr>
          <w:sz w:val="22"/>
          <w:szCs w:val="22"/>
        </w:rPr>
        <w:t>However,</w:t>
      </w:r>
      <w:r>
        <w:rPr>
          <w:sz w:val="22"/>
          <w:szCs w:val="22"/>
        </w:rPr>
        <w:t xml:space="preserve"> the upcoming </w:t>
      </w:r>
      <w:r w:rsidR="003B767D">
        <w:rPr>
          <w:sz w:val="22"/>
          <w:szCs w:val="22"/>
        </w:rPr>
        <w:t>people</w:t>
      </w:r>
      <w:r>
        <w:rPr>
          <w:sz w:val="22"/>
          <w:szCs w:val="22"/>
        </w:rPr>
        <w:t xml:space="preserve"> </w:t>
      </w:r>
      <w:bookmarkStart w:id="151" w:name="_GoBack"/>
      <w:bookmarkEnd w:id="151"/>
      <w:del w:id="152" w:author="Brian Ricks" w:date="2019-11-21T15:48:00Z">
        <w:r w:rsidDel="00665404">
          <w:rPr>
            <w:sz w:val="22"/>
            <w:szCs w:val="22"/>
          </w:rPr>
          <w:delText>are c</w:delText>
        </w:r>
      </w:del>
      <w:r>
        <w:rPr>
          <w:sz w:val="22"/>
          <w:szCs w:val="22"/>
        </w:rPr>
        <w:t>ontinue moving to security gates,</w:t>
      </w:r>
      <w:ins w:id="153" w:author="Brian Ricks" w:date="2019-11-21T15:49:00Z">
        <w:r w:rsidR="00665404">
          <w:rPr>
            <w:sz w:val="22"/>
            <w:szCs w:val="22"/>
          </w:rPr>
          <w:t xml:space="preserve"> and</w:t>
        </w:r>
      </w:ins>
      <w:r>
        <w:rPr>
          <w:sz w:val="22"/>
          <w:szCs w:val="22"/>
        </w:rPr>
        <w:t xml:space="preserve"> </w:t>
      </w:r>
      <w:r w:rsidR="003B767D">
        <w:rPr>
          <w:sz w:val="22"/>
          <w:szCs w:val="22"/>
        </w:rPr>
        <w:t xml:space="preserve">people 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To simulate this queue up behavior, we allow each agent to have the following stat</w:t>
      </w:r>
      <w:r w:rsidR="004E7C88">
        <w:rPr>
          <w:sz w:val="22"/>
          <w:szCs w:val="22"/>
        </w:rPr>
        <w:t>e</w:t>
      </w:r>
      <w:r w:rsidR="00875521">
        <w:rPr>
          <w:sz w:val="22"/>
          <w:szCs w:val="22"/>
        </w:rPr>
        <w:t xml:space="preserve">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587581D5"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w:t>
      </w:r>
      <w:ins w:id="154" w:author="Brian Ricks" w:date="2019-11-21T15:49:00Z">
        <w:r w:rsidR="00665404">
          <w:rPr>
            <w:sz w:val="22"/>
            <w:szCs w:val="22"/>
          </w:rPr>
          <w:t xml:space="preserve">an </w:t>
        </w:r>
      </w:ins>
      <w:r w:rsidR="008447F5">
        <w:rPr>
          <w:sz w:val="22"/>
          <w:szCs w:val="22"/>
        </w:rPr>
        <w:t xml:space="preserve">agent is in </w:t>
      </w:r>
      <w:r w:rsidR="008447F5">
        <w:rPr>
          <w:i/>
          <w:iCs/>
          <w:sz w:val="22"/>
          <w:szCs w:val="22"/>
        </w:rPr>
        <w:t>isWalking</w:t>
      </w:r>
      <w:r w:rsidR="008447F5">
        <w:rPr>
          <w:sz w:val="22"/>
          <w:szCs w:val="22"/>
        </w:rPr>
        <w:t xml:space="preserve"> state, </w:t>
      </w:r>
      <w:ins w:id="155" w:author="Brian Ricks" w:date="2019-11-21T15:49:00Z">
        <w:r w:rsidR="00665404">
          <w:rPr>
            <w:sz w:val="22"/>
            <w:szCs w:val="22"/>
          </w:rPr>
          <w:t xml:space="preserve">the </w:t>
        </w:r>
      </w:ins>
      <w:r w:rsidR="008447F5">
        <w:rPr>
          <w:sz w:val="22"/>
          <w:szCs w:val="22"/>
        </w:rPr>
        <w:t>agent is either walking to the gate/line or walking to the end position. Once agent line</w:t>
      </w:r>
      <w:r w:rsidR="00DE7103">
        <w:rPr>
          <w:sz w:val="22"/>
          <w:szCs w:val="22"/>
        </w:rPr>
        <w:t>s</w:t>
      </w:r>
      <w:r w:rsidR="008447F5">
        <w:rPr>
          <w:sz w:val="22"/>
          <w:szCs w:val="22"/>
        </w:rPr>
        <w:t xml:space="preserve"> up or </w:t>
      </w:r>
      <w:del w:id="156" w:author="Brian Ricks" w:date="2019-11-21T15:49:00Z">
        <w:r w:rsidR="008447F5" w:rsidDel="00665404">
          <w:rPr>
            <w:sz w:val="22"/>
            <w:szCs w:val="22"/>
          </w:rPr>
          <w:delText xml:space="preserve">for </w:delText>
        </w:r>
      </w:del>
      <w:ins w:id="157" w:author="Brian Ricks" w:date="2019-11-21T15:49:00Z">
        <w:r w:rsidR="00665404">
          <w:rPr>
            <w:sz w:val="22"/>
            <w:szCs w:val="22"/>
          </w:rPr>
          <w:t xml:space="preserve">a </w:t>
        </w:r>
      </w:ins>
      <w:r w:rsidR="008447F5">
        <w:rPr>
          <w:sz w:val="22"/>
          <w:szCs w:val="22"/>
        </w:rPr>
        <w:t xml:space="preserve">specific agent </w:t>
      </w:r>
      <w:del w:id="158" w:author="Brian Ricks" w:date="2019-11-21T15:49:00Z">
        <w:r w:rsidR="008447F5" w:rsidDel="00665404">
          <w:rPr>
            <w:sz w:val="22"/>
            <w:szCs w:val="22"/>
          </w:rPr>
          <w:delText xml:space="preserve">who </w:delText>
        </w:r>
      </w:del>
      <w:r w:rsidR="004679AD">
        <w:rPr>
          <w:sz w:val="22"/>
          <w:szCs w:val="22"/>
        </w:rPr>
        <w:t xml:space="preserve">could </w:t>
      </w:r>
      <w:r w:rsidR="008447F5">
        <w:rPr>
          <w:sz w:val="22"/>
          <w:szCs w:val="22"/>
        </w:rPr>
        <w:t xml:space="preserve">directly reach the empty gate, </w:t>
      </w:r>
      <w:ins w:id="159" w:author="Brian Ricks" w:date="2019-11-21T15:49:00Z">
        <w:r w:rsidR="00665404">
          <w:rPr>
            <w:sz w:val="22"/>
            <w:szCs w:val="22"/>
          </w:rPr>
          <w:t xml:space="preserve">that </w:t>
        </w:r>
      </w:ins>
      <w:r w:rsidR="008447F5">
        <w:rPr>
          <w:sz w:val="22"/>
          <w:szCs w:val="22"/>
        </w:rPr>
        <w:t xml:space="preserve">agent </w:t>
      </w:r>
      <w:ins w:id="160" w:author="Brian Ricks" w:date="2019-11-21T15:49:00Z">
        <w:r w:rsidR="00665404">
          <w:rPr>
            <w:sz w:val="22"/>
            <w:szCs w:val="22"/>
          </w:rPr>
          <w:t xml:space="preserve">is </w:t>
        </w:r>
      </w:ins>
      <w:r w:rsidR="008447F5">
        <w:rPr>
          <w:sz w:val="22"/>
          <w:szCs w:val="22"/>
        </w:rPr>
        <w:t xml:space="preserve">immediately set to </w:t>
      </w:r>
      <w:r w:rsidR="008447F5">
        <w:rPr>
          <w:i/>
          <w:iCs/>
          <w:sz w:val="22"/>
          <w:szCs w:val="22"/>
        </w:rPr>
        <w:t>isWaiting</w:t>
      </w:r>
      <w:r w:rsidR="008447F5">
        <w:rPr>
          <w:sz w:val="22"/>
          <w:szCs w:val="22"/>
        </w:rPr>
        <w:t xml:space="preserve"> state.</w:t>
      </w:r>
      <w:r w:rsidR="003078A1">
        <w:rPr>
          <w:sz w:val="22"/>
          <w:szCs w:val="22"/>
        </w:rPr>
        <w:t xml:space="preserve"> If the agent is </w:t>
      </w:r>
      <w:ins w:id="161" w:author="Brian Ricks" w:date="2019-11-21T15:49:00Z">
        <w:r w:rsidR="00665404">
          <w:rPr>
            <w:sz w:val="22"/>
            <w:szCs w:val="22"/>
          </w:rPr>
          <w:t xml:space="preserve">the </w:t>
        </w:r>
      </w:ins>
      <w:r w:rsidR="003078A1">
        <w:rPr>
          <w:sz w:val="22"/>
          <w:szCs w:val="22"/>
        </w:rPr>
        <w:t xml:space="preserve">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 </w:t>
      </w:r>
      <w:ins w:id="162" w:author="Brian Ricks" w:date="2019-11-21T15:49:00Z">
        <w:r w:rsidR="00665404">
          <w:rPr>
            <w:sz w:val="22"/>
            <w:szCs w:val="22"/>
          </w:rPr>
          <w:t xml:space="preserve">an </w:t>
        </w:r>
      </w:ins>
      <w:r w:rsidR="004679AD">
        <w:rPr>
          <w:sz w:val="22"/>
          <w:szCs w:val="22"/>
        </w:rPr>
        <w:t xml:space="preserve">agent who </w:t>
      </w:r>
      <w:r w:rsidR="004679AD">
        <w:rPr>
          <w:sz w:val="22"/>
          <w:szCs w:val="22"/>
        </w:rPr>
        <w:lastRenderedPageBreak/>
        <w:t xml:space="preserve">is in </w:t>
      </w:r>
      <w:r w:rsidR="004679AD">
        <w:rPr>
          <w:i/>
          <w:iCs/>
          <w:sz w:val="22"/>
          <w:szCs w:val="22"/>
        </w:rPr>
        <w:t>isWaiting</w:t>
      </w:r>
      <w:r w:rsidR="004679AD">
        <w:rPr>
          <w:sz w:val="22"/>
          <w:szCs w:val="22"/>
        </w:rPr>
        <w:t xml:space="preserve"> sta</w:t>
      </w:r>
      <w:r w:rsidR="008256EF">
        <w:rPr>
          <w:sz w:val="22"/>
          <w:szCs w:val="22"/>
        </w:rPr>
        <w:t xml:space="preserve">te, they are either </w:t>
      </w:r>
      <w:r w:rsidR="004E7C88">
        <w:rPr>
          <w:sz w:val="22"/>
          <w:szCs w:val="22"/>
        </w:rPr>
        <w:t>in the waiting line and stand behind</w:t>
      </w:r>
      <w:ins w:id="163" w:author="Brian Ricks" w:date="2019-11-21T15:50:00Z">
        <w:r w:rsidR="00665404">
          <w:rPr>
            <w:sz w:val="22"/>
            <w:szCs w:val="22"/>
          </w:rPr>
          <w:t xml:space="preserve"> a</w:t>
        </w:r>
      </w:ins>
      <w:r w:rsidR="004E7C88">
        <w:rPr>
          <w:sz w:val="22"/>
          <w:szCs w:val="22"/>
        </w:rPr>
        <w:t xml:space="preserve"> </w:t>
      </w:r>
      <w:r w:rsidR="008256EF">
        <w:rPr>
          <w:sz w:val="22"/>
          <w:szCs w:val="22"/>
        </w:rPr>
        <w:t>certain agent or doing security check</w:t>
      </w:r>
      <w:r w:rsidR="002B18C0">
        <w:rPr>
          <w:sz w:val="22"/>
          <w:szCs w:val="22"/>
        </w:rPr>
        <w:t xml:space="preserve">. In </w:t>
      </w:r>
      <w:r w:rsidR="004E7C88">
        <w:rPr>
          <w:sz w:val="22"/>
          <w:szCs w:val="22"/>
        </w:rPr>
        <w:t>order to maintain all agents in waiting line</w:t>
      </w:r>
      <w:r w:rsidR="002B18C0">
        <w:rPr>
          <w:sz w:val="22"/>
          <w:szCs w:val="22"/>
        </w:rPr>
        <w:t xml:space="preserve">, we </w:t>
      </w:r>
      <w:r w:rsidR="004E7C88">
        <w:rPr>
          <w:sz w:val="22"/>
          <w:szCs w:val="22"/>
        </w:rPr>
        <w:t xml:space="preserve">will </w:t>
      </w:r>
      <w:r w:rsidR="002B18C0">
        <w:rPr>
          <w:sz w:val="22"/>
          <w:szCs w:val="22"/>
        </w:rPr>
        <w:t xml:space="preserve">design a </w:t>
      </w:r>
      <w:proofErr w:type="gramStart"/>
      <w:r w:rsidR="002B18C0">
        <w:rPr>
          <w:sz w:val="22"/>
          <w:szCs w:val="22"/>
        </w:rPr>
        <w:t>queue maint</w:t>
      </w:r>
      <w:r w:rsidR="004E7C88">
        <w:rPr>
          <w:sz w:val="22"/>
          <w:szCs w:val="22"/>
        </w:rPr>
        <w:t>ained</w:t>
      </w:r>
      <w:proofErr w:type="gramEnd"/>
      <w:r w:rsidR="002B18C0">
        <w:rPr>
          <w:sz w:val="22"/>
          <w:szCs w:val="22"/>
        </w:rPr>
        <w:t xml:space="preserve"> function to handle each agent in the queue. </w:t>
      </w:r>
    </w:p>
    <w:p w14:paraId="5FAA701E" w14:textId="77777777" w:rsidR="002B18C0" w:rsidRDefault="002B18C0" w:rsidP="001F30FF">
      <w:pPr>
        <w:rPr>
          <w:sz w:val="22"/>
          <w:szCs w:val="22"/>
        </w:rPr>
      </w:pPr>
    </w:p>
    <w:p w14:paraId="289C0930" w14:textId="4DCB7074" w:rsidR="002B18C0" w:rsidRDefault="002B18C0" w:rsidP="002B18C0">
      <w:pPr>
        <w:rPr>
          <w:sz w:val="22"/>
          <w:szCs w:val="22"/>
        </w:rPr>
      </w:pPr>
      <w:r>
        <w:rPr>
          <w:sz w:val="22"/>
          <w:szCs w:val="22"/>
        </w:rPr>
        <w:t xml:space="preserve">Inside the queue maintenance function, </w:t>
      </w:r>
      <w:r w:rsidR="00E35F3C">
        <w:rPr>
          <w:sz w:val="22"/>
          <w:szCs w:val="22"/>
        </w:rPr>
        <w:t xml:space="preserve">in order to let </w:t>
      </w:r>
      <w:proofErr w:type="gramStart"/>
      <w:r w:rsidR="00E35F3C">
        <w:rPr>
          <w:sz w:val="22"/>
          <w:szCs w:val="22"/>
        </w:rPr>
        <w:t>agent</w:t>
      </w:r>
      <w:r w:rsidR="00917382">
        <w:rPr>
          <w:sz w:val="22"/>
          <w:szCs w:val="22"/>
        </w:rPr>
        <w:t>s</w:t>
      </w:r>
      <w:proofErr w:type="gramEnd"/>
      <w:r w:rsidR="00E35F3C">
        <w:rPr>
          <w:sz w:val="22"/>
          <w:szCs w:val="22"/>
        </w:rPr>
        <w:t xml:space="preserve"> </w:t>
      </w:r>
      <w:r w:rsidR="006C4BC9">
        <w:rPr>
          <w:sz w:val="22"/>
          <w:szCs w:val="22"/>
        </w:rPr>
        <w:t>stay in</w:t>
      </w:r>
      <w:r w:rsidR="00E35F3C">
        <w:rPr>
          <w:sz w:val="22"/>
          <w:szCs w:val="22"/>
        </w:rPr>
        <w:t xml:space="preserve"> the queue, </w:t>
      </w:r>
      <w:r>
        <w:rPr>
          <w:sz w:val="22"/>
          <w:szCs w:val="22"/>
        </w:rPr>
        <w:t>we</w:t>
      </w:r>
      <w:r w:rsidR="0027517D">
        <w:rPr>
          <w:sz w:val="22"/>
          <w:szCs w:val="22"/>
        </w:rPr>
        <w:t xml:space="preserve"> will</w:t>
      </w:r>
      <w:r>
        <w:rPr>
          <w:sz w:val="22"/>
          <w:szCs w:val="22"/>
        </w:rPr>
        <w:t xml:space="preserve"> </w:t>
      </w:r>
      <w:r w:rsidR="00E35F3C">
        <w:rPr>
          <w:sz w:val="22"/>
          <w:szCs w:val="22"/>
        </w:rPr>
        <w:t>let</w:t>
      </w:r>
      <w:r>
        <w:rPr>
          <w:sz w:val="22"/>
          <w:szCs w:val="22"/>
        </w:rPr>
        <w:t xml:space="preserve"> each agent in </w:t>
      </w:r>
      <w:ins w:id="164" w:author="Brian Ricks" w:date="2019-11-21T15:50:00Z">
        <w:r w:rsidR="00665404">
          <w:rPr>
            <w:sz w:val="22"/>
            <w:szCs w:val="22"/>
          </w:rPr>
          <w:t xml:space="preserve">the </w:t>
        </w:r>
      </w:ins>
      <w:r>
        <w:rPr>
          <w:sz w:val="22"/>
          <w:szCs w:val="22"/>
        </w:rPr>
        <w:t xml:space="preserve">waiting line temporally set the back position of agent in front as its current destination. For </w:t>
      </w:r>
      <w:ins w:id="165" w:author="Brian Ricks" w:date="2019-11-21T15:50:00Z">
        <w:r w:rsidR="00665404">
          <w:rPr>
            <w:sz w:val="22"/>
            <w:szCs w:val="22"/>
          </w:rPr>
          <w:t xml:space="preserve">eth </w:t>
        </w:r>
      </w:ins>
      <w:r>
        <w:rPr>
          <w:sz w:val="22"/>
          <w:szCs w:val="22"/>
        </w:rPr>
        <w:t xml:space="preserve">agent who is </w:t>
      </w:r>
      <w:ins w:id="166" w:author="Brian Ricks" w:date="2019-11-21T15:50:00Z">
        <w:r w:rsidR="00665404">
          <w:rPr>
            <w:sz w:val="22"/>
            <w:szCs w:val="22"/>
          </w:rPr>
          <w:t xml:space="preserve">at the </w:t>
        </w:r>
      </w:ins>
      <w:r>
        <w:rPr>
          <w:sz w:val="22"/>
          <w:szCs w:val="22"/>
        </w:rPr>
        <w:t xml:space="preserve">head </w:t>
      </w:r>
      <w:r w:rsidR="00143309">
        <w:rPr>
          <w:sz w:val="22"/>
          <w:szCs w:val="22"/>
        </w:rPr>
        <w:t>of</w:t>
      </w:r>
      <w:r>
        <w:rPr>
          <w:sz w:val="22"/>
          <w:szCs w:val="22"/>
        </w:rPr>
        <w:t xml:space="preserve"> the waiting line, it will start count the internal checking time. Once the value of checking time is </w:t>
      </w:r>
      <w:proofErr w:type="gramStart"/>
      <w:r>
        <w:rPr>
          <w:sz w:val="22"/>
          <w:szCs w:val="22"/>
        </w:rPr>
        <w:t>0,</w:t>
      </w:r>
      <w:ins w:id="167" w:author="Brian Ricks" w:date="2019-11-21T15:50:00Z">
        <w:r w:rsidR="00665404">
          <w:rPr>
            <w:sz w:val="22"/>
            <w:szCs w:val="22"/>
          </w:rPr>
          <w:t>thi</w:t>
        </w:r>
        <w:proofErr w:type="gramEnd"/>
        <w:r w:rsidR="00665404">
          <w:rPr>
            <w:sz w:val="22"/>
            <w:szCs w:val="22"/>
          </w:rPr>
          <w:t xml:space="preserve"> s</w:t>
        </w:r>
      </w:ins>
      <w:r>
        <w:rPr>
          <w:sz w:val="22"/>
          <w:szCs w:val="22"/>
        </w:rPr>
        <w:t xml:space="preserve"> agent finishes the security check</w:t>
      </w:r>
      <w:del w:id="168" w:author="Brian Ricks" w:date="2019-11-21T15:50:00Z">
        <w:r w:rsidDel="00665404">
          <w:rPr>
            <w:sz w:val="22"/>
            <w:szCs w:val="22"/>
          </w:rPr>
          <w:delText>ing</w:delText>
        </w:r>
      </w:del>
      <w:r>
        <w:rPr>
          <w:sz w:val="22"/>
          <w:szCs w:val="22"/>
        </w:rPr>
        <w:t xml:space="preserve"> and continue</w:t>
      </w:r>
      <w:ins w:id="169" w:author="Brian Ricks" w:date="2019-11-21T15:50:00Z">
        <w:r w:rsidR="00665404">
          <w:rPr>
            <w:sz w:val="22"/>
            <w:szCs w:val="22"/>
          </w:rPr>
          <w:t xml:space="preserve">s </w:t>
        </w:r>
      </w:ins>
      <w:del w:id="170" w:author="Brian Ricks" w:date="2019-11-21T15:50:00Z">
        <w:r w:rsidDel="00665404">
          <w:rPr>
            <w:sz w:val="22"/>
            <w:szCs w:val="22"/>
          </w:rPr>
          <w:delText xml:space="preserve"> </w:delText>
        </w:r>
      </w:del>
      <w:r>
        <w:rPr>
          <w:sz w:val="22"/>
          <w:szCs w:val="22"/>
        </w:rPr>
        <w:t>moving forward to the next destination.</w:t>
      </w:r>
      <w:r w:rsidR="00143309">
        <w:rPr>
          <w:sz w:val="22"/>
          <w:szCs w:val="22"/>
        </w:rPr>
        <w:t xml:space="preserve"> Since </w:t>
      </w:r>
      <w:r w:rsidR="00A04C96">
        <w:rPr>
          <w:sz w:val="22"/>
          <w:szCs w:val="22"/>
        </w:rPr>
        <w:t xml:space="preserve">each agent’s </w:t>
      </w:r>
      <w:r w:rsidR="005C4810">
        <w:rPr>
          <w:sz w:val="22"/>
          <w:szCs w:val="22"/>
        </w:rPr>
        <w:t xml:space="preserve">value of </w:t>
      </w:r>
      <w:r w:rsidR="00143309">
        <w:rPr>
          <w:sz w:val="22"/>
          <w:szCs w:val="22"/>
        </w:rPr>
        <w:t>time checking</w:t>
      </w:r>
      <w:r>
        <w:rPr>
          <w:sz w:val="22"/>
          <w:szCs w:val="22"/>
        </w:rPr>
        <w:t xml:space="preserve"> </w:t>
      </w:r>
      <w:r w:rsidR="00143309">
        <w:rPr>
          <w:sz w:val="22"/>
          <w:szCs w:val="22"/>
        </w:rPr>
        <w:t xml:space="preserve">is different, we will see different agent take different time to finish </w:t>
      </w:r>
      <w:r w:rsidR="0039214A">
        <w:rPr>
          <w:sz w:val="22"/>
          <w:szCs w:val="22"/>
        </w:rPr>
        <w:t>security check</w:t>
      </w:r>
      <w:r w:rsidR="00143309">
        <w:rPr>
          <w:sz w:val="22"/>
          <w:szCs w:val="22"/>
        </w:rPr>
        <w:t xml:space="preserve">. </w:t>
      </w:r>
      <w:r>
        <w:rPr>
          <w:sz w:val="22"/>
          <w:szCs w:val="22"/>
        </w:rPr>
        <w:t>Then agent</w:t>
      </w:r>
      <w:ins w:id="171" w:author="Brian Ricks" w:date="2019-11-21T15:51:00Z">
        <w:r w:rsidR="00665404">
          <w:rPr>
            <w:sz w:val="22"/>
            <w:szCs w:val="22"/>
          </w:rPr>
          <w:t>s</w:t>
        </w:r>
      </w:ins>
      <w:r>
        <w:rPr>
          <w:sz w:val="22"/>
          <w:szCs w:val="22"/>
        </w:rPr>
        <w:t xml:space="preserve"> behind it will replace the head position and start </w:t>
      </w:r>
      <w:r w:rsidR="00FA06CC">
        <w:rPr>
          <w:sz w:val="22"/>
          <w:szCs w:val="22"/>
        </w:rPr>
        <w:t>its</w:t>
      </w:r>
      <w:r>
        <w:rPr>
          <w:sz w:val="22"/>
          <w:szCs w:val="22"/>
        </w:rPr>
        <w:t xml:space="preserve"> checking process.</w:t>
      </w:r>
    </w:p>
    <w:p w14:paraId="04CB1155" w14:textId="77777777" w:rsidR="008C1B4A" w:rsidRDefault="008C1B4A" w:rsidP="002B18C0">
      <w:pPr>
        <w:rPr>
          <w:sz w:val="22"/>
          <w:szCs w:val="22"/>
        </w:rPr>
      </w:pPr>
    </w:p>
    <w:p w14:paraId="69E94BAB" w14:textId="30682FB5" w:rsidR="00F2142F" w:rsidRDefault="008256EF" w:rsidP="001F30FF">
      <w:pPr>
        <w:rPr>
          <w:sz w:val="22"/>
          <w:szCs w:val="22"/>
        </w:rPr>
      </w:pPr>
      <w:r>
        <w:rPr>
          <w:sz w:val="22"/>
          <w:szCs w:val="22"/>
        </w:rPr>
        <w:t xml:space="preserve">When </w:t>
      </w:r>
      <w:ins w:id="172" w:author="Brian Ricks" w:date="2019-11-21T15:51:00Z">
        <w:r w:rsidR="00665404">
          <w:rPr>
            <w:sz w:val="22"/>
            <w:szCs w:val="22"/>
          </w:rPr>
          <w:t xml:space="preserve">an </w:t>
        </w:r>
      </w:ins>
      <w:r>
        <w:rPr>
          <w:sz w:val="22"/>
          <w:szCs w:val="22"/>
        </w:rPr>
        <w:t xml:space="preserve">agent </w:t>
      </w:r>
      <w:ins w:id="173" w:author="Brian Ricks" w:date="2019-11-21T15:51:00Z">
        <w:r w:rsidR="00665404">
          <w:rPr>
            <w:sz w:val="22"/>
            <w:szCs w:val="22"/>
          </w:rPr>
          <w:t xml:space="preserve">is </w:t>
        </w:r>
      </w:ins>
      <w:r>
        <w:rPr>
          <w:sz w:val="22"/>
          <w:szCs w:val="22"/>
        </w:rPr>
        <w:t>finished check</w:t>
      </w:r>
      <w:ins w:id="174" w:author="Brian Ricks" w:date="2019-11-21T15:51:00Z">
        <w:r w:rsidR="00665404">
          <w:rPr>
            <w:sz w:val="22"/>
            <w:szCs w:val="22"/>
          </w:rPr>
          <w:t>ing</w:t>
        </w:r>
      </w:ins>
      <w:r>
        <w:rPr>
          <w:sz w:val="22"/>
          <w:szCs w:val="22"/>
        </w:rPr>
        <w:t xml:space="preserve">, its state will change </w:t>
      </w:r>
      <w:r w:rsidRPr="008256EF">
        <w:rPr>
          <w:i/>
          <w:iCs/>
          <w:sz w:val="22"/>
          <w:szCs w:val="22"/>
        </w:rPr>
        <w:t>isChecked</w:t>
      </w:r>
      <w:r>
        <w:rPr>
          <w:sz w:val="22"/>
          <w:szCs w:val="22"/>
        </w:rPr>
        <w:t xml:space="preserve">. </w:t>
      </w:r>
      <w:r w:rsidR="008C1B4A">
        <w:rPr>
          <w:sz w:val="22"/>
          <w:szCs w:val="22"/>
        </w:rPr>
        <w:t xml:space="preserve">For agents finished check, they are either walking to the next checking gate or their final destinations. For agents walking to the second checking gate, they will repeat the same process they do in the first checking gate. One difference is that the value of time agent needs to do the second checking process among each agent will be </w:t>
      </w:r>
      <w:r w:rsidR="002D7A8A">
        <w:rPr>
          <w:sz w:val="22"/>
          <w:szCs w:val="22"/>
        </w:rPr>
        <w:t>evener</w:t>
      </w:r>
      <w:r w:rsidR="008C1B4A">
        <w:rPr>
          <w:sz w:val="22"/>
          <w:szCs w:val="22"/>
        </w:rPr>
        <w:t xml:space="preserve">. Thus, we will see the time </w:t>
      </w:r>
      <w:r w:rsidR="006F6BC6">
        <w:rPr>
          <w:sz w:val="22"/>
          <w:szCs w:val="22"/>
        </w:rPr>
        <w:t xml:space="preserve">different </w:t>
      </w:r>
      <w:r w:rsidR="008C1B4A">
        <w:rPr>
          <w:sz w:val="22"/>
          <w:szCs w:val="22"/>
        </w:rPr>
        <w:t>agents spend in second line of gates are more consistent.</w:t>
      </w:r>
    </w:p>
    <w:p w14:paraId="36499418" w14:textId="3FC32972" w:rsidR="008855E0" w:rsidRDefault="008855E0" w:rsidP="001F30FF">
      <w:pPr>
        <w:rPr>
          <w:sz w:val="22"/>
          <w:szCs w:val="22"/>
        </w:rPr>
      </w:pPr>
    </w:p>
    <w:p w14:paraId="3D19D441" w14:textId="155D0FD3"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w:t>
      </w:r>
      <w:ins w:id="175" w:author="Brian Ricks" w:date="2019-11-21T15:51:00Z">
        <w:r w:rsidR="00665404">
          <w:rPr>
            <w:sz w:val="22"/>
            <w:szCs w:val="22"/>
          </w:rPr>
          <w:t>s</w:t>
        </w:r>
      </w:ins>
      <w:r>
        <w:rPr>
          <w:sz w:val="22"/>
          <w:szCs w:val="22"/>
        </w:rPr>
        <w:t xml:space="preserve">, they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 pair agents queue up behind another pair agents.</w:t>
      </w:r>
    </w:p>
    <w:p w14:paraId="543BA385" w14:textId="77777777" w:rsidR="001639E9" w:rsidRPr="001639E9" w:rsidRDefault="001639E9" w:rsidP="001639E9">
      <w:pPr>
        <w:rPr>
          <w:sz w:val="22"/>
          <w:szCs w:val="22"/>
        </w:rPr>
      </w:pPr>
    </w:p>
    <w:p w14:paraId="31C4C5D5" w14:textId="037A2B37"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2A2966">
        <w:rPr>
          <w:sz w:val="22"/>
          <w:szCs w:val="22"/>
        </w:rPr>
        <w:t>will be</w:t>
      </w:r>
      <w:r>
        <w:rPr>
          <w:sz w:val="22"/>
          <w:szCs w:val="22"/>
        </w:rPr>
        <w:t xml:space="preserve"> set as left/right side of its leader.</w:t>
      </w:r>
      <w:r w:rsidR="00540FA0">
        <w:rPr>
          <w:sz w:val="22"/>
          <w:szCs w:val="22"/>
        </w:rPr>
        <w:t xml:space="preserve"> Then when individual agent queues up behind pair agents, it will set its current destination to middle back position of the pair age</w:t>
      </w:r>
      <w:r w:rsidR="00130CF0">
        <w:rPr>
          <w:sz w:val="22"/>
          <w:szCs w:val="22"/>
        </w:rPr>
        <w:t>n</w:t>
      </w:r>
      <w:r w:rsidR="00540FA0">
        <w:rPr>
          <w:sz w:val="22"/>
          <w:szCs w:val="22"/>
        </w:rPr>
        <w:t>ts.</w:t>
      </w:r>
    </w:p>
    <w:p w14:paraId="1D9695FD" w14:textId="7A61E992" w:rsidR="00C60ACA" w:rsidRDefault="00C60ACA" w:rsidP="00D72BCC">
      <w:pPr>
        <w:rPr>
          <w:sz w:val="22"/>
          <w:szCs w:val="22"/>
        </w:rPr>
      </w:pPr>
    </w:p>
    <w:p w14:paraId="1843572D" w14:textId="2E34C9ED" w:rsidR="002E1146" w:rsidRDefault="00541ACB" w:rsidP="00D72BCC">
      <w:pPr>
        <w:rPr>
          <w:sz w:val="22"/>
          <w:szCs w:val="22"/>
        </w:rPr>
      </w:pPr>
      <w:r>
        <w:rPr>
          <w:sz w:val="22"/>
          <w:szCs w:val="22"/>
        </w:rPr>
        <w:t>However, s</w:t>
      </w:r>
      <w:r w:rsidR="002E1146" w:rsidRPr="00541ACB">
        <w:rPr>
          <w:sz w:val="22"/>
          <w:szCs w:val="22"/>
        </w:rPr>
        <w:t>pace between gate lines is limited.</w:t>
      </w:r>
      <w:r>
        <w:rPr>
          <w:sz w:val="22"/>
          <w:szCs w:val="22"/>
        </w:rPr>
        <w:t xml:space="preserve"> </w:t>
      </w:r>
      <w:r w:rsidR="003B2252">
        <w:rPr>
          <w:sz w:val="22"/>
          <w:szCs w:val="22"/>
        </w:rPr>
        <w:t xml:space="preserve">Each agent takes different </w:t>
      </w:r>
      <w:proofErr w:type="spellStart"/>
      <w:r w:rsidR="003B2252">
        <w:rPr>
          <w:sz w:val="22"/>
          <w:szCs w:val="22"/>
        </w:rPr>
        <w:t>ti</w:t>
      </w:r>
      <w:r w:rsidR="00CE262F">
        <w:rPr>
          <w:sz w:val="22"/>
          <w:szCs w:val="22"/>
        </w:rPr>
        <w:t>m</w:t>
      </w:r>
      <w:r w:rsidR="003B2252">
        <w:rPr>
          <w:sz w:val="22"/>
          <w:szCs w:val="22"/>
        </w:rPr>
        <w:t>e</w:t>
      </w:r>
      <w:ins w:id="176" w:author="Brian Ricks" w:date="2019-11-21T15:51:00Z">
        <w:r w:rsidR="00665404">
          <w:rPr>
            <w:sz w:val="22"/>
            <w:szCs w:val="22"/>
          </w:rPr>
          <w:t>n</w:t>
        </w:r>
      </w:ins>
      <w:proofErr w:type="spellEnd"/>
      <w:r w:rsidR="003B2252">
        <w:rPr>
          <w:sz w:val="22"/>
          <w:szCs w:val="22"/>
        </w:rPr>
        <w:t xml:space="preserve"> to finish the first security check. </w:t>
      </w:r>
      <w:r w:rsidR="00CE262F">
        <w:rPr>
          <w:sz w:val="22"/>
          <w:szCs w:val="22"/>
        </w:rPr>
        <w:t>In the simulation, there</w:t>
      </w:r>
      <w:r w:rsidR="003B2252">
        <w:rPr>
          <w:sz w:val="22"/>
          <w:szCs w:val="22"/>
        </w:rPr>
        <w:t xml:space="preserve"> are more agents who do not carry bag, it could lead to certain situation: because the majority of agents don’t take too much time on the first checking gate; the checking time of the second checking gates </w:t>
      </w:r>
      <w:r w:rsidR="00A7670E">
        <w:rPr>
          <w:sz w:val="22"/>
          <w:szCs w:val="22"/>
        </w:rPr>
        <w:t>is longer</w:t>
      </w:r>
      <w:r w:rsidR="00FC2C20">
        <w:rPr>
          <w:sz w:val="22"/>
          <w:szCs w:val="22"/>
        </w:rPr>
        <w:t>; the space between first gate line and second gate line will be quickly full.</w:t>
      </w:r>
      <w:r w:rsidR="00A7670E">
        <w:rPr>
          <w:sz w:val="22"/>
          <w:szCs w:val="22"/>
        </w:rPr>
        <w:t xml:space="preserve"> Once the room between gate lines is full, agents will wait until there has room to move forward.</w:t>
      </w:r>
    </w:p>
    <w:p w14:paraId="2C84330C" w14:textId="77777777" w:rsidR="002E1146" w:rsidRPr="00D72BCC" w:rsidRDefault="002E1146" w:rsidP="00D72BCC">
      <w:pPr>
        <w:rPr>
          <w:sz w:val="22"/>
          <w:szCs w:val="22"/>
        </w:rPr>
      </w:pPr>
    </w:p>
    <w:p w14:paraId="25B5BF63" w14:textId="0E7014BA" w:rsidR="00476D9D" w:rsidRPr="008A583B" w:rsidRDefault="00541ACB" w:rsidP="003E02DC">
      <w:pPr>
        <w:spacing w:line="276" w:lineRule="auto"/>
        <w:rPr>
          <w:b/>
          <w:bCs/>
          <w:sz w:val="22"/>
          <w:szCs w:val="22"/>
        </w:rPr>
      </w:pPr>
      <w:r>
        <w:rPr>
          <w:b/>
          <w:bCs/>
          <w:sz w:val="22"/>
          <w:szCs w:val="22"/>
        </w:rPr>
        <w:t xml:space="preserve">8.3 </w:t>
      </w:r>
      <w:r w:rsidR="00BD6E6B" w:rsidRPr="0040594F">
        <w:rPr>
          <w:b/>
          <w:bCs/>
          <w:sz w:val="22"/>
          <w:szCs w:val="22"/>
        </w:rPr>
        <w:t>Re-consider Behavior</w:t>
      </w:r>
    </w:p>
    <w:p w14:paraId="58523862" w14:textId="296DE63F" w:rsidR="00476D9D" w:rsidRDefault="008A583B" w:rsidP="00E13230">
      <w:pPr>
        <w:rPr>
          <w:sz w:val="22"/>
          <w:szCs w:val="22"/>
        </w:rPr>
      </w:pPr>
      <w:r>
        <w:rPr>
          <w:sz w:val="22"/>
          <w:szCs w:val="22"/>
        </w:rPr>
        <w:t>Once agent</w:t>
      </w:r>
      <w:r w:rsidR="00B172F5">
        <w:rPr>
          <w:sz w:val="22"/>
          <w:szCs w:val="22"/>
        </w:rPr>
        <w:t>s</w:t>
      </w:r>
      <w:r>
        <w:rPr>
          <w:sz w:val="22"/>
          <w:szCs w:val="22"/>
        </w:rPr>
        <w:t xml:space="preserve"> enter the scene, each agent is assigned a value</w:t>
      </w:r>
      <w:r w:rsidR="00DB4FE9">
        <w:rPr>
          <w:sz w:val="22"/>
          <w:szCs w:val="22"/>
        </w:rPr>
        <w:t xml:space="preserve"> to</w:t>
      </w:r>
      <w:r>
        <w:rPr>
          <w:sz w:val="22"/>
          <w:szCs w:val="22"/>
        </w:rPr>
        <w:t xml:space="preserve"> represents its anxiety level.</w:t>
      </w:r>
      <w:r w:rsidR="00E103DC">
        <w:rPr>
          <w:sz w:val="22"/>
          <w:szCs w:val="22"/>
        </w:rPr>
        <w:t xml:space="preserve"> </w:t>
      </w:r>
      <w:r w:rsidR="008E0EAA">
        <w:rPr>
          <w:sz w:val="22"/>
          <w:szCs w:val="22"/>
        </w:rPr>
        <w:t>From real-life video we record</w:t>
      </w:r>
      <w:ins w:id="177" w:author="Brian Ricks" w:date="2019-11-21T15:52:00Z">
        <w:r w:rsidR="00665404">
          <w:rPr>
            <w:sz w:val="22"/>
            <w:szCs w:val="22"/>
          </w:rPr>
          <w:t>ed</w:t>
        </w:r>
      </w:ins>
      <w:r w:rsidR="008E0EAA">
        <w:rPr>
          <w:sz w:val="22"/>
          <w:szCs w:val="22"/>
        </w:rPr>
        <w:t xml:space="preserve">, we </w:t>
      </w:r>
      <w:del w:id="178" w:author="Brian Ricks" w:date="2019-11-21T15:52:00Z">
        <w:r w:rsidR="008E0EAA" w:rsidDel="00665404">
          <w:rPr>
            <w:sz w:val="22"/>
            <w:szCs w:val="22"/>
          </w:rPr>
          <w:delText xml:space="preserve">find </w:delText>
        </w:r>
      </w:del>
      <w:ins w:id="179" w:author="Brian Ricks" w:date="2019-11-21T15:52:00Z">
        <w:r w:rsidR="00665404">
          <w:rPr>
            <w:sz w:val="22"/>
            <w:szCs w:val="22"/>
          </w:rPr>
          <w:t xml:space="preserve">found </w:t>
        </w:r>
      </w:ins>
      <w:r w:rsidR="008E0EAA">
        <w:rPr>
          <w:sz w:val="22"/>
          <w:szCs w:val="22"/>
        </w:rPr>
        <w:t xml:space="preserve">out </w:t>
      </w:r>
      <w:r w:rsidR="000A0946">
        <w:rPr>
          <w:sz w:val="22"/>
          <w:szCs w:val="22"/>
        </w:rPr>
        <w:t xml:space="preserve">some of </w:t>
      </w:r>
      <w:r w:rsidR="008E0EAA">
        <w:rPr>
          <w:sz w:val="22"/>
          <w:szCs w:val="22"/>
        </w:rPr>
        <w:t>people will switch to other waiting line if they have a better option. However, instead of switching</w:t>
      </w:r>
      <w:r w:rsidR="006E28E3">
        <w:rPr>
          <w:sz w:val="22"/>
          <w:szCs w:val="22"/>
        </w:rPr>
        <w:t xml:space="preserve"> to the other shorter</w:t>
      </w:r>
      <w:r w:rsidR="008E0EAA">
        <w:rPr>
          <w:sz w:val="22"/>
          <w:szCs w:val="22"/>
        </w:rPr>
        <w:t xml:space="preserve"> line, </w:t>
      </w:r>
      <w:r w:rsidR="006E28E3">
        <w:rPr>
          <w:sz w:val="22"/>
          <w:szCs w:val="22"/>
        </w:rPr>
        <w:t xml:space="preserve">they are more willing </w:t>
      </w:r>
      <w:r w:rsidR="00923ADD">
        <w:rPr>
          <w:sz w:val="22"/>
          <w:szCs w:val="22"/>
        </w:rPr>
        <w:t>to stay</w:t>
      </w:r>
      <w:r w:rsidR="008E0EAA">
        <w:rPr>
          <w:sz w:val="22"/>
          <w:szCs w:val="22"/>
        </w:rPr>
        <w:t xml:space="preserve"> in their own line. </w:t>
      </w:r>
      <w:r w:rsidR="007D7832">
        <w:rPr>
          <w:sz w:val="22"/>
          <w:szCs w:val="22"/>
        </w:rPr>
        <w:t>Thus,</w:t>
      </w:r>
      <w:r w:rsidR="006E28E3">
        <w:rPr>
          <w:sz w:val="22"/>
          <w:szCs w:val="22"/>
        </w:rPr>
        <w:t xml:space="preserve"> in order to simulate this interesting condition,</w:t>
      </w:r>
      <w:r w:rsidR="007D7832">
        <w:rPr>
          <w:sz w:val="22"/>
          <w:szCs w:val="22"/>
        </w:rPr>
        <w:t xml:space="preserve"> we </w:t>
      </w:r>
      <w:r w:rsidR="006E28E3">
        <w:rPr>
          <w:sz w:val="22"/>
          <w:szCs w:val="22"/>
        </w:rPr>
        <w:t xml:space="preserve">will let agents have </w:t>
      </w:r>
      <w:r w:rsidR="007D7832">
        <w:rPr>
          <w:sz w:val="22"/>
          <w:szCs w:val="22"/>
        </w:rPr>
        <w:t>a</w:t>
      </w:r>
      <w:r w:rsidR="00E103DC">
        <w:rPr>
          <w:sz w:val="22"/>
          <w:szCs w:val="22"/>
        </w:rPr>
        <w:t>nxiety</w:t>
      </w:r>
      <w:r w:rsidR="006E28E3">
        <w:rPr>
          <w:sz w:val="22"/>
          <w:szCs w:val="22"/>
        </w:rPr>
        <w:t>. The anxiety degree determines</w:t>
      </w:r>
      <w:r w:rsidR="00923ADD">
        <w:rPr>
          <w:sz w:val="22"/>
          <w:szCs w:val="22"/>
        </w:rPr>
        <w:t xml:space="preserve"> </w:t>
      </w:r>
      <w:r w:rsidR="00E103DC">
        <w:rPr>
          <w:sz w:val="22"/>
          <w:szCs w:val="22"/>
        </w:rPr>
        <w:t>agent</w:t>
      </w:r>
      <w:r w:rsidR="006E28E3">
        <w:rPr>
          <w:sz w:val="22"/>
          <w:szCs w:val="22"/>
        </w:rPr>
        <w:t>’</w:t>
      </w:r>
      <w:r w:rsidR="00923ADD">
        <w:rPr>
          <w:sz w:val="22"/>
          <w:szCs w:val="22"/>
        </w:rPr>
        <w:t xml:space="preserve">s </w:t>
      </w:r>
      <w:r w:rsidR="006E28E3">
        <w:rPr>
          <w:sz w:val="22"/>
          <w:szCs w:val="22"/>
        </w:rPr>
        <w:t xml:space="preserve">line </w:t>
      </w:r>
      <w:r w:rsidR="00E103DC">
        <w:rPr>
          <w:sz w:val="22"/>
          <w:szCs w:val="22"/>
        </w:rPr>
        <w:t xml:space="preserve">switch </w:t>
      </w:r>
      <w:r w:rsidR="007D7832">
        <w:rPr>
          <w:sz w:val="22"/>
          <w:szCs w:val="22"/>
        </w:rPr>
        <w:t>decision</w:t>
      </w:r>
      <w:r w:rsidR="00E103DC">
        <w:rPr>
          <w:sz w:val="22"/>
          <w:szCs w:val="22"/>
        </w:rPr>
        <w:t>.</w:t>
      </w:r>
    </w:p>
    <w:p w14:paraId="74A7901B" w14:textId="77777777" w:rsidR="00923ADD" w:rsidRDefault="00923ADD" w:rsidP="00E13230">
      <w:pPr>
        <w:rPr>
          <w:sz w:val="22"/>
          <w:szCs w:val="22"/>
        </w:rPr>
      </w:pPr>
    </w:p>
    <w:p w14:paraId="13F45B8C" w14:textId="54A3B02A" w:rsidR="00F74115" w:rsidRDefault="00207B02" w:rsidP="00E13230">
      <w:pPr>
        <w:rPr>
          <w:sz w:val="22"/>
          <w:szCs w:val="22"/>
        </w:rPr>
      </w:pPr>
      <w:r>
        <w:rPr>
          <w:sz w:val="22"/>
          <w:szCs w:val="22"/>
        </w:rPr>
        <w:t xml:space="preserve">Assigning anxiety level to agents are not enough to simulate the </w:t>
      </w:r>
      <w:del w:id="180" w:author="Brian Ricks" w:date="2019-11-21T15:52:00Z">
        <w:r w:rsidDel="00665404">
          <w:rPr>
            <w:sz w:val="22"/>
            <w:szCs w:val="22"/>
          </w:rPr>
          <w:delText>re</w:delText>
        </w:r>
      </w:del>
      <w:r>
        <w:rPr>
          <w:sz w:val="22"/>
          <w:szCs w:val="22"/>
        </w:rPr>
        <w:t>consider</w:t>
      </w:r>
      <w:ins w:id="181" w:author="Brian Ricks" w:date="2019-11-21T15:52:00Z">
        <w:r w:rsidR="00665404">
          <w:rPr>
            <w:sz w:val="22"/>
            <w:szCs w:val="22"/>
          </w:rPr>
          <w:t>ed</w:t>
        </w:r>
      </w:ins>
      <w:r>
        <w:rPr>
          <w:sz w:val="22"/>
          <w:szCs w:val="22"/>
        </w:rPr>
        <w:t xml:space="preserve"> behavior</w:t>
      </w:r>
      <w:del w:id="182" w:author="Brian Ricks" w:date="2019-11-21T15:52:00Z">
        <w:r w:rsidDel="00665404">
          <w:rPr>
            <w:sz w:val="22"/>
            <w:szCs w:val="22"/>
          </w:rPr>
          <w:delText xml:space="preserve">, </w:delText>
        </w:r>
      </w:del>
      <w:ins w:id="183" w:author="Brian Ricks" w:date="2019-11-21T15:52:00Z">
        <w:r w:rsidR="00665404">
          <w:rPr>
            <w:sz w:val="22"/>
            <w:szCs w:val="22"/>
          </w:rPr>
          <w:t>—</w:t>
        </w:r>
      </w:ins>
      <w:r>
        <w:rPr>
          <w:sz w:val="22"/>
          <w:szCs w:val="22"/>
        </w:rPr>
        <w:t xml:space="preserve">we also have </w:t>
      </w:r>
      <w:proofErr w:type="spellStart"/>
      <w:ins w:id="184" w:author="Brian Ricks" w:date="2019-11-21T15:52:00Z">
        <w:r w:rsidR="00665404">
          <w:rPr>
            <w:sz w:val="22"/>
            <w:szCs w:val="22"/>
          </w:rPr>
          <w:t>an</w:t>
        </w:r>
      </w:ins>
      <w:r>
        <w:rPr>
          <w:sz w:val="22"/>
          <w:szCs w:val="22"/>
        </w:rPr>
        <w:t>anxiety</w:t>
      </w:r>
      <w:proofErr w:type="spellEnd"/>
      <w:r>
        <w:rPr>
          <w:sz w:val="22"/>
          <w:szCs w:val="22"/>
        </w:rPr>
        <w:t xml:space="preserve"> monitor to </w:t>
      </w:r>
      <w:r w:rsidR="00D8394F">
        <w:rPr>
          <w:sz w:val="22"/>
          <w:szCs w:val="22"/>
        </w:rPr>
        <w:t>adjust</w:t>
      </w:r>
      <w:r>
        <w:rPr>
          <w:sz w:val="22"/>
          <w:szCs w:val="22"/>
        </w:rPr>
        <w:t xml:space="preserve"> the anxiety degree</w:t>
      </w:r>
      <w:r w:rsidR="00D8394F">
        <w:rPr>
          <w:sz w:val="22"/>
          <w:szCs w:val="22"/>
        </w:rPr>
        <w:t xml:space="preserve"> based on the waiting lines conditions</w:t>
      </w:r>
      <w:r>
        <w:rPr>
          <w:sz w:val="22"/>
          <w:szCs w:val="22"/>
        </w:rPr>
        <w:t>.</w:t>
      </w:r>
      <w:r w:rsidR="00D8394F">
        <w:rPr>
          <w:sz w:val="22"/>
          <w:szCs w:val="22"/>
        </w:rPr>
        <w:t xml:space="preserve"> </w:t>
      </w:r>
      <w:r w:rsidR="006E28E3">
        <w:rPr>
          <w:sz w:val="22"/>
          <w:szCs w:val="22"/>
        </w:rPr>
        <w:t>A</w:t>
      </w:r>
      <w:r w:rsidR="00710E50">
        <w:rPr>
          <w:sz w:val="22"/>
          <w:szCs w:val="22"/>
        </w:rPr>
        <w:t>gent</w:t>
      </w:r>
      <w:r w:rsidR="006E28E3">
        <w:rPr>
          <w:sz w:val="22"/>
          <w:szCs w:val="22"/>
        </w:rPr>
        <w:t>s</w:t>
      </w:r>
      <w:r w:rsidR="00076A50">
        <w:rPr>
          <w:sz w:val="22"/>
          <w:szCs w:val="22"/>
        </w:rPr>
        <w:t xml:space="preserve"> in higher anxiety </w:t>
      </w:r>
      <w:r w:rsidR="006E28E3">
        <w:rPr>
          <w:sz w:val="22"/>
          <w:szCs w:val="22"/>
        </w:rPr>
        <w:t>are</w:t>
      </w:r>
      <w:r w:rsidR="00076A50">
        <w:rPr>
          <w:sz w:val="22"/>
          <w:szCs w:val="22"/>
        </w:rPr>
        <w:t xml:space="preserve"> more likely to change line</w:t>
      </w:r>
      <w:r w:rsidR="006E28E3">
        <w:rPr>
          <w:sz w:val="22"/>
          <w:szCs w:val="22"/>
        </w:rPr>
        <w:t>,</w:t>
      </w:r>
      <w:r w:rsidR="00076A50">
        <w:rPr>
          <w:sz w:val="22"/>
          <w:szCs w:val="22"/>
        </w:rPr>
        <w:t xml:space="preserve"> </w:t>
      </w:r>
      <w:r w:rsidR="006E28E3">
        <w:rPr>
          <w:sz w:val="22"/>
          <w:szCs w:val="22"/>
        </w:rPr>
        <w:t>a</w:t>
      </w:r>
      <w:r w:rsidR="00076A50">
        <w:rPr>
          <w:sz w:val="22"/>
          <w:szCs w:val="22"/>
        </w:rPr>
        <w:t>gent</w:t>
      </w:r>
      <w:r w:rsidR="006E28E3">
        <w:rPr>
          <w:sz w:val="22"/>
          <w:szCs w:val="22"/>
        </w:rPr>
        <w:t>s</w:t>
      </w:r>
      <w:r w:rsidR="00076A50">
        <w:rPr>
          <w:sz w:val="22"/>
          <w:szCs w:val="22"/>
        </w:rPr>
        <w:t xml:space="preserve"> in low anxiety</w:t>
      </w:r>
      <w:r w:rsidR="006E28E3">
        <w:rPr>
          <w:sz w:val="22"/>
          <w:szCs w:val="22"/>
        </w:rPr>
        <w:t xml:space="preserve"> are more willing to stay at its original line</w:t>
      </w:r>
      <w:r w:rsidR="00076A50">
        <w:rPr>
          <w:sz w:val="22"/>
          <w:szCs w:val="22"/>
        </w:rPr>
        <w:t>.</w:t>
      </w:r>
      <w:r w:rsidR="00347F2D">
        <w:rPr>
          <w:sz w:val="22"/>
          <w:szCs w:val="22"/>
        </w:rPr>
        <w:t xml:space="preserve"> </w:t>
      </w:r>
      <w:r w:rsidR="004811AD">
        <w:rPr>
          <w:sz w:val="22"/>
          <w:szCs w:val="22"/>
        </w:rPr>
        <w:t>In the simulation, e</w:t>
      </w:r>
      <w:r w:rsidR="00347F2D">
        <w:rPr>
          <w:sz w:val="22"/>
          <w:szCs w:val="22"/>
        </w:rPr>
        <w:t xml:space="preserve">ach agent </w:t>
      </w:r>
      <w:r w:rsidR="004811AD">
        <w:rPr>
          <w:sz w:val="22"/>
          <w:szCs w:val="22"/>
        </w:rPr>
        <w:t>will have certain</w:t>
      </w:r>
      <w:r w:rsidR="00347F2D">
        <w:rPr>
          <w:sz w:val="22"/>
          <w:szCs w:val="22"/>
        </w:rPr>
        <w:t xml:space="preserve"> level</w:t>
      </w:r>
      <w:r w:rsidR="004811AD">
        <w:rPr>
          <w:sz w:val="22"/>
          <w:szCs w:val="22"/>
        </w:rPr>
        <w:t>s</w:t>
      </w:r>
      <w:r w:rsidR="00347F2D">
        <w:rPr>
          <w:sz w:val="22"/>
          <w:szCs w:val="22"/>
        </w:rPr>
        <w:t xml:space="preserve"> of anxiety degree.</w:t>
      </w:r>
      <w:r w:rsidR="00CF0E9B">
        <w:rPr>
          <w:sz w:val="22"/>
          <w:szCs w:val="22"/>
        </w:rPr>
        <w:t xml:space="preserve"> </w:t>
      </w:r>
    </w:p>
    <w:p w14:paraId="6F22C7AB" w14:textId="77777777" w:rsidR="00F74115" w:rsidRDefault="00F74115" w:rsidP="00E13230">
      <w:pPr>
        <w:rPr>
          <w:sz w:val="22"/>
          <w:szCs w:val="22"/>
        </w:rPr>
      </w:pPr>
    </w:p>
    <w:p w14:paraId="5D382AC8" w14:textId="5E0257AF" w:rsidR="00476D9D" w:rsidRDefault="0017336C" w:rsidP="00E13230">
      <w:pPr>
        <w:rPr>
          <w:sz w:val="22"/>
          <w:szCs w:val="22"/>
        </w:rPr>
      </w:pPr>
      <w:r>
        <w:rPr>
          <w:sz w:val="22"/>
          <w:szCs w:val="22"/>
        </w:rPr>
        <w:lastRenderedPageBreak/>
        <w:t>Anxiety degree update</w:t>
      </w:r>
      <w:r w:rsidR="00F74115">
        <w:rPr>
          <w:sz w:val="22"/>
          <w:szCs w:val="22"/>
        </w:rPr>
        <w:t>s in certain internal</w:t>
      </w:r>
      <w:ins w:id="185" w:author="Brian Ricks" w:date="2019-11-21T15:53:00Z">
        <w:r w:rsidR="00665404">
          <w:rPr>
            <w:sz w:val="22"/>
            <w:szCs w:val="22"/>
          </w:rPr>
          <w:t xml:space="preserve"> conditions</w:t>
        </w:r>
      </w:ins>
      <w:r>
        <w:rPr>
          <w:sz w:val="22"/>
          <w:szCs w:val="22"/>
        </w:rPr>
        <w:t>: (1)</w:t>
      </w:r>
      <w:ins w:id="186" w:author="Brian Ricks" w:date="2019-11-21T15:53:00Z">
        <w:r w:rsidR="00665404">
          <w:rPr>
            <w:sz w:val="22"/>
            <w:szCs w:val="22"/>
          </w:rPr>
          <w:t xml:space="preserve"> the</w:t>
        </w:r>
      </w:ins>
      <w:r>
        <w:rPr>
          <w:sz w:val="22"/>
          <w:szCs w:val="22"/>
        </w:rPr>
        <w:t xml:space="preserve"> agent queue</w:t>
      </w:r>
      <w:r w:rsidR="00000635">
        <w:rPr>
          <w:sz w:val="22"/>
          <w:szCs w:val="22"/>
        </w:rPr>
        <w:t>s</w:t>
      </w:r>
      <w:r>
        <w:rPr>
          <w:sz w:val="22"/>
          <w:szCs w:val="22"/>
        </w:rPr>
        <w:t xml:space="preserve"> up in waiting line. (2) </w:t>
      </w:r>
      <w:ins w:id="187" w:author="Brian Ricks" w:date="2019-11-21T15:53:00Z">
        <w:r w:rsidR="00665404">
          <w:rPr>
            <w:sz w:val="22"/>
            <w:szCs w:val="22"/>
          </w:rPr>
          <w:t xml:space="preserve">the </w:t>
        </w:r>
      </w:ins>
      <w:r>
        <w:rPr>
          <w:sz w:val="22"/>
          <w:szCs w:val="22"/>
        </w:rPr>
        <w:t>agent check</w:t>
      </w:r>
      <w:ins w:id="188" w:author="Brian Ricks" w:date="2019-11-21T15:53:00Z">
        <w:r w:rsidR="00665404">
          <w:rPr>
            <w:sz w:val="22"/>
            <w:szCs w:val="22"/>
          </w:rPr>
          <w:t>s</w:t>
        </w:r>
      </w:ins>
      <w:r>
        <w:rPr>
          <w:sz w:val="22"/>
          <w:szCs w:val="22"/>
        </w:rPr>
        <w:t xml:space="preserve"> the length</w:t>
      </w:r>
      <w:r w:rsidR="00000635">
        <w:rPr>
          <w:sz w:val="22"/>
          <w:szCs w:val="22"/>
        </w:rPr>
        <w:t xml:space="preserve"> waiting line</w:t>
      </w:r>
      <w:r>
        <w:rPr>
          <w:sz w:val="22"/>
          <w:szCs w:val="22"/>
        </w:rPr>
        <w:t xml:space="preserve"> of left and right side of current line. (3) based on the difference between the current line and other line, anxiety degree is correspondingly update</w:t>
      </w:r>
      <w:r w:rsidR="00A8594E">
        <w:rPr>
          <w:sz w:val="22"/>
          <w:szCs w:val="22"/>
        </w:rPr>
        <w:t>d</w:t>
      </w:r>
      <w:r>
        <w:rPr>
          <w:sz w:val="22"/>
          <w:szCs w:val="22"/>
        </w:rPr>
        <w:t>.</w:t>
      </w:r>
      <w:r w:rsidR="00A8594E">
        <w:rPr>
          <w:sz w:val="22"/>
          <w:szCs w:val="22"/>
        </w:rPr>
        <w:t xml:space="preserve"> (4) if </w:t>
      </w:r>
      <w:ins w:id="189" w:author="Brian Ricks" w:date="2019-11-21T15:53:00Z">
        <w:r w:rsidR="00665404">
          <w:rPr>
            <w:sz w:val="22"/>
            <w:szCs w:val="22"/>
          </w:rPr>
          <w:t xml:space="preserve">the </w:t>
        </w:r>
      </w:ins>
      <w:r w:rsidR="00A8594E">
        <w:rPr>
          <w:sz w:val="22"/>
          <w:szCs w:val="22"/>
        </w:rPr>
        <w:t xml:space="preserve">agent is satisfied with its length of waiting line, </w:t>
      </w:r>
      <w:ins w:id="190" w:author="Brian Ricks" w:date="2019-11-21T15:53:00Z">
        <w:r w:rsidR="00665404">
          <w:rPr>
            <w:sz w:val="22"/>
            <w:szCs w:val="22"/>
          </w:rPr>
          <w:t xml:space="preserve">the </w:t>
        </w:r>
      </w:ins>
      <w:r w:rsidR="00A8594E">
        <w:rPr>
          <w:sz w:val="22"/>
          <w:szCs w:val="22"/>
        </w:rPr>
        <w:t>agent</w:t>
      </w:r>
      <w:r w:rsidR="008A4607">
        <w:rPr>
          <w:sz w:val="22"/>
          <w:szCs w:val="22"/>
        </w:rPr>
        <w:t>’s anxiety degree</w:t>
      </w:r>
      <w:r w:rsidR="00AC45AD">
        <w:rPr>
          <w:sz w:val="22"/>
          <w:szCs w:val="22"/>
        </w:rPr>
        <w:t xml:space="preserve"> will</w:t>
      </w:r>
      <w:r w:rsidR="008A4607">
        <w:rPr>
          <w:sz w:val="22"/>
          <w:szCs w:val="22"/>
        </w:rPr>
        <w:t xml:space="preserve"> </w:t>
      </w:r>
      <w:r w:rsidR="00A8594E">
        <w:rPr>
          <w:sz w:val="22"/>
          <w:szCs w:val="22"/>
        </w:rPr>
        <w:t>decrease</w:t>
      </w:r>
      <w:r w:rsidR="008A4607">
        <w:rPr>
          <w:sz w:val="22"/>
          <w:szCs w:val="22"/>
        </w:rPr>
        <w:t xml:space="preserve"> or remain</w:t>
      </w:r>
      <w:r w:rsidR="00AC45AD">
        <w:rPr>
          <w:sz w:val="22"/>
          <w:szCs w:val="22"/>
        </w:rPr>
        <w:t xml:space="preserve"> still</w:t>
      </w:r>
      <w:r w:rsidR="00A8594E">
        <w:rPr>
          <w:sz w:val="22"/>
          <w:szCs w:val="22"/>
        </w:rPr>
        <w:t xml:space="preserve">. If </w:t>
      </w:r>
      <w:ins w:id="191" w:author="Brian Ricks" w:date="2019-11-21T15:53:00Z">
        <w:r w:rsidR="00665404">
          <w:rPr>
            <w:sz w:val="22"/>
            <w:szCs w:val="22"/>
          </w:rPr>
          <w:t xml:space="preserve">the </w:t>
        </w:r>
      </w:ins>
      <w:r w:rsidR="00A8594E">
        <w:rPr>
          <w:sz w:val="22"/>
          <w:szCs w:val="22"/>
        </w:rPr>
        <w:t>agent is not satisfied with the length of its waiting line, agent</w:t>
      </w:r>
      <w:r w:rsidR="00AC45AD">
        <w:rPr>
          <w:sz w:val="22"/>
          <w:szCs w:val="22"/>
        </w:rPr>
        <w:t xml:space="preserve"> will</w:t>
      </w:r>
      <w:r w:rsidR="00A8594E">
        <w:rPr>
          <w:sz w:val="22"/>
          <w:szCs w:val="22"/>
        </w:rPr>
        <w:t xml:space="preserve"> increase the anxiety degree.</w:t>
      </w:r>
    </w:p>
    <w:p w14:paraId="7E8901DB" w14:textId="404BFCD1" w:rsidR="00BC3DC9" w:rsidRPr="00AC45AD" w:rsidRDefault="00BC3DC9">
      <w:pPr>
        <w:rPr>
          <w:sz w:val="22"/>
          <w:szCs w:val="22"/>
        </w:rPr>
      </w:pPr>
    </w:p>
    <w:p w14:paraId="3E2EC34E" w14:textId="3A02CA97" w:rsidR="004D727A" w:rsidRPr="00AC45AD" w:rsidRDefault="004D727A">
      <w:pPr>
        <w:rPr>
          <w:sz w:val="22"/>
          <w:szCs w:val="22"/>
        </w:rPr>
      </w:pPr>
      <w:r w:rsidRPr="00AC45AD">
        <w:rPr>
          <w:rFonts w:hint="eastAsia"/>
          <w:sz w:val="22"/>
          <w:szCs w:val="22"/>
        </w:rPr>
        <w:t>On</w:t>
      </w:r>
      <w:r w:rsidRPr="00AC45AD">
        <w:rPr>
          <w:sz w:val="22"/>
          <w:szCs w:val="22"/>
        </w:rPr>
        <w:t xml:space="preserve">ce </w:t>
      </w:r>
      <w:ins w:id="192" w:author="Brian Ricks" w:date="2019-11-21T15:53:00Z">
        <w:r w:rsidR="00665404">
          <w:rPr>
            <w:sz w:val="22"/>
            <w:szCs w:val="22"/>
          </w:rPr>
          <w:t xml:space="preserve">the </w:t>
        </w:r>
      </w:ins>
      <w:r w:rsidRPr="00AC45AD">
        <w:rPr>
          <w:sz w:val="22"/>
          <w:szCs w:val="22"/>
        </w:rPr>
        <w:t xml:space="preserve">agent’s anxiety degree </w:t>
      </w:r>
      <w:r w:rsidR="00607F7E" w:rsidRPr="00AC45AD">
        <w:rPr>
          <w:sz w:val="22"/>
          <w:szCs w:val="22"/>
        </w:rPr>
        <w:t>reaches</w:t>
      </w:r>
      <w:r w:rsidRPr="00AC45AD">
        <w:rPr>
          <w:sz w:val="22"/>
          <w:szCs w:val="22"/>
        </w:rPr>
        <w:t xml:space="preserve"> the maximum value and have a shorter line on left or right side</w:t>
      </w:r>
      <w:r w:rsidR="00AC45AD">
        <w:rPr>
          <w:sz w:val="22"/>
          <w:szCs w:val="22"/>
        </w:rPr>
        <w:t>. A</w:t>
      </w:r>
      <w:r w:rsidRPr="00AC45AD">
        <w:rPr>
          <w:sz w:val="22"/>
          <w:szCs w:val="22"/>
        </w:rPr>
        <w:t xml:space="preserve">gent will leave its current waiting line and move to the new line. </w:t>
      </w:r>
      <w:r w:rsidR="00AD5893" w:rsidRPr="00AC45AD">
        <w:rPr>
          <w:sz w:val="22"/>
          <w:szCs w:val="22"/>
        </w:rPr>
        <w:t>For</w:t>
      </w:r>
      <w:ins w:id="193" w:author="Brian Ricks" w:date="2019-11-21T15:53:00Z">
        <w:r w:rsidR="00665404">
          <w:rPr>
            <w:sz w:val="22"/>
            <w:szCs w:val="22"/>
          </w:rPr>
          <w:t xml:space="preserve"> an</w:t>
        </w:r>
      </w:ins>
      <w:r w:rsidR="00AD5893" w:rsidRPr="00AC45AD">
        <w:rPr>
          <w:sz w:val="22"/>
          <w:szCs w:val="22"/>
        </w:rPr>
        <w:t xml:space="preserve"> individual agent, it will move by itself. For pair agents, both agents will leave and move together.</w:t>
      </w:r>
      <w:r w:rsidR="00607F7E" w:rsidRPr="00AC45AD">
        <w:rPr>
          <w:sz w:val="22"/>
          <w:szCs w:val="22"/>
        </w:rPr>
        <w:t xml:space="preserve"> After queuing up in the new line, all agents’ anxiety will set</w:t>
      </w:r>
      <w:r w:rsidR="00247BE0">
        <w:rPr>
          <w:sz w:val="22"/>
          <w:szCs w:val="22"/>
        </w:rPr>
        <w:t xml:space="preserve"> </w:t>
      </w:r>
      <w:r w:rsidR="00607F7E" w:rsidRPr="00AC45AD">
        <w:rPr>
          <w:sz w:val="22"/>
          <w:szCs w:val="22"/>
        </w:rPr>
        <w:t>the</w:t>
      </w:r>
      <w:r w:rsidR="00247BE0">
        <w:rPr>
          <w:sz w:val="22"/>
          <w:szCs w:val="22"/>
        </w:rPr>
        <w:t xml:space="preserve"> </w:t>
      </w:r>
      <w:r w:rsidR="00247BE0" w:rsidRPr="00AC45AD">
        <w:rPr>
          <w:sz w:val="22"/>
          <w:szCs w:val="22"/>
        </w:rPr>
        <w:t>lowest degree</w:t>
      </w:r>
      <w:r w:rsidR="00607F7E" w:rsidRPr="00AC45AD">
        <w:rPr>
          <w:sz w:val="22"/>
          <w:szCs w:val="22"/>
        </w:rPr>
        <w:t>.</w:t>
      </w:r>
    </w:p>
    <w:p w14:paraId="126ED0C6" w14:textId="77777777" w:rsidR="004D727A" w:rsidRPr="00AC45AD" w:rsidRDefault="004D727A">
      <w:pPr>
        <w:rPr>
          <w:sz w:val="22"/>
          <w:szCs w:val="22"/>
        </w:rPr>
      </w:pPr>
    </w:p>
    <w:p w14:paraId="510C288D" w14:textId="7DE36A3A" w:rsidR="00F544CE" w:rsidRPr="00541ACB" w:rsidRDefault="00541ACB" w:rsidP="00403620">
      <w:pPr>
        <w:spacing w:line="360" w:lineRule="auto"/>
        <w:rPr>
          <w:b/>
          <w:bCs/>
          <w:sz w:val="28"/>
          <w:szCs w:val="28"/>
        </w:rPr>
      </w:pPr>
      <w:r>
        <w:rPr>
          <w:b/>
          <w:bCs/>
          <w:sz w:val="28"/>
          <w:szCs w:val="28"/>
        </w:rPr>
        <w:t xml:space="preserve">9 </w:t>
      </w:r>
      <w:r w:rsidR="00F544CE" w:rsidRPr="00946259">
        <w:rPr>
          <w:b/>
          <w:bCs/>
          <w:sz w:val="28"/>
          <w:szCs w:val="28"/>
        </w:rPr>
        <w:t>Evaluation</w:t>
      </w:r>
    </w:p>
    <w:p w14:paraId="003408DE" w14:textId="7F357B50" w:rsidR="0073552E" w:rsidRPr="0073552E" w:rsidRDefault="00541ACB" w:rsidP="003E02DC">
      <w:pPr>
        <w:spacing w:line="276" w:lineRule="auto"/>
        <w:rPr>
          <w:b/>
          <w:bCs/>
          <w:sz w:val="21"/>
          <w:szCs w:val="21"/>
        </w:rPr>
      </w:pPr>
      <w:r>
        <w:rPr>
          <w:b/>
          <w:bCs/>
          <w:sz w:val="21"/>
          <w:szCs w:val="21"/>
        </w:rPr>
        <w:t xml:space="preserve">9.1 </w:t>
      </w:r>
      <w:r w:rsidR="0073552E" w:rsidRPr="0073552E">
        <w:rPr>
          <w:b/>
          <w:bCs/>
          <w:sz w:val="21"/>
          <w:szCs w:val="21"/>
        </w:rPr>
        <w:t>Input Data Evaluation</w:t>
      </w:r>
    </w:p>
    <w:p w14:paraId="659E51D2" w14:textId="1708B338" w:rsidR="00946259" w:rsidRDefault="00FD3F1F">
      <w:pPr>
        <w:rPr>
          <w:sz w:val="22"/>
          <w:szCs w:val="22"/>
        </w:rPr>
      </w:pPr>
      <w:r>
        <w:rPr>
          <w:sz w:val="21"/>
          <w:szCs w:val="21"/>
        </w:rPr>
        <w:t xml:space="preserve">We will evaluate the input data generated by </w:t>
      </w:r>
      <w:r>
        <w:rPr>
          <w:sz w:val="22"/>
          <w:szCs w:val="22"/>
        </w:rPr>
        <w:t xml:space="preserve">QueueBehaviorApp based on the requirement of the simulation. </w:t>
      </w:r>
      <w:r w:rsidR="00F950DC">
        <w:rPr>
          <w:rFonts w:hint="eastAsia"/>
          <w:sz w:val="22"/>
          <w:szCs w:val="22"/>
        </w:rPr>
        <w:t>For</w:t>
      </w:r>
      <w:r w:rsidR="00F950DC">
        <w:rPr>
          <w:sz w:val="22"/>
          <w:szCs w:val="22"/>
        </w:rPr>
        <w:t xml:space="preserve"> agents in pair relationship, agents</w:t>
      </w:r>
      <w:r w:rsidR="006444A4">
        <w:rPr>
          <w:sz w:val="22"/>
          <w:szCs w:val="22"/>
        </w:rPr>
        <w:t xml:space="preserve">’ information </w:t>
      </w:r>
      <w:r w:rsidR="00F950DC">
        <w:rPr>
          <w:sz w:val="22"/>
          <w:szCs w:val="22"/>
        </w:rPr>
        <w:t xml:space="preserve">should share the something in common. </w:t>
      </w:r>
      <w:r w:rsidR="006444A4">
        <w:rPr>
          <w:sz w:val="22"/>
          <w:szCs w:val="22"/>
        </w:rPr>
        <w:t xml:space="preserve">However, based on the limitation of the pair relationship in the simulation, we only allow at most two agents in pair. </w:t>
      </w:r>
    </w:p>
    <w:p w14:paraId="68C0106A" w14:textId="77777777" w:rsidR="00F950DC" w:rsidRDefault="00F950DC">
      <w:pPr>
        <w:rPr>
          <w:sz w:val="22"/>
          <w:szCs w:val="22"/>
        </w:rPr>
      </w:pPr>
    </w:p>
    <w:p w14:paraId="2F7DA9B6" w14:textId="69E5055A" w:rsidR="0073552E" w:rsidRPr="0073552E" w:rsidRDefault="00541ACB" w:rsidP="003E02DC">
      <w:pPr>
        <w:spacing w:line="276" w:lineRule="auto"/>
        <w:rPr>
          <w:b/>
          <w:bCs/>
          <w:sz w:val="21"/>
          <w:szCs w:val="21"/>
        </w:rPr>
      </w:pPr>
      <w:r>
        <w:rPr>
          <w:b/>
          <w:bCs/>
          <w:sz w:val="21"/>
          <w:szCs w:val="21"/>
        </w:rPr>
        <w:t xml:space="preserve">9.2 </w:t>
      </w:r>
      <w:r w:rsidR="0073552E" w:rsidRPr="0073552E">
        <w:rPr>
          <w:b/>
          <w:bCs/>
          <w:sz w:val="21"/>
          <w:szCs w:val="21"/>
        </w:rPr>
        <w:t>Behavior Evaluation</w:t>
      </w:r>
    </w:p>
    <w:p w14:paraId="3E4DAAB9" w14:textId="7D859F32" w:rsidR="0073552E" w:rsidRDefault="000263CD">
      <w:pPr>
        <w:rPr>
          <w:sz w:val="21"/>
          <w:szCs w:val="21"/>
        </w:rPr>
      </w:pPr>
      <w:r>
        <w:rPr>
          <w:rFonts w:hint="eastAsia"/>
          <w:sz w:val="21"/>
          <w:szCs w:val="21"/>
        </w:rPr>
        <w:t>H</w:t>
      </w:r>
      <w:r>
        <w:rPr>
          <w:sz w:val="21"/>
          <w:szCs w:val="21"/>
        </w:rPr>
        <w:t>ere are features the crowd should have in the simulation animation result:</w:t>
      </w:r>
    </w:p>
    <w:p w14:paraId="25A3859A" w14:textId="4AC244FE" w:rsidR="002A612A" w:rsidRDefault="002A612A" w:rsidP="000263CD">
      <w:pPr>
        <w:pStyle w:val="ListParagraph"/>
        <w:numPr>
          <w:ilvl w:val="0"/>
          <w:numId w:val="4"/>
        </w:numPr>
        <w:rPr>
          <w:sz w:val="21"/>
          <w:szCs w:val="21"/>
        </w:rPr>
      </w:pPr>
      <w:r>
        <w:rPr>
          <w:sz w:val="21"/>
          <w:szCs w:val="21"/>
        </w:rPr>
        <w:t>Agents appearance follows certain pattern.</w:t>
      </w:r>
    </w:p>
    <w:p w14:paraId="3E601004" w14:textId="140BD97E" w:rsidR="000263CD" w:rsidRDefault="000263CD" w:rsidP="000263CD">
      <w:pPr>
        <w:pStyle w:val="ListParagraph"/>
        <w:numPr>
          <w:ilvl w:val="0"/>
          <w:numId w:val="4"/>
        </w:numPr>
        <w:rPr>
          <w:sz w:val="21"/>
          <w:szCs w:val="21"/>
        </w:rPr>
      </w:pPr>
      <w:r>
        <w:rPr>
          <w:sz w:val="21"/>
          <w:szCs w:val="21"/>
        </w:rPr>
        <w:t>Individual agent and pair agents.</w:t>
      </w:r>
    </w:p>
    <w:p w14:paraId="35479432" w14:textId="67640505" w:rsidR="000263CD" w:rsidRDefault="000263CD" w:rsidP="000263CD">
      <w:pPr>
        <w:pStyle w:val="ListParagraph"/>
        <w:numPr>
          <w:ilvl w:val="0"/>
          <w:numId w:val="4"/>
        </w:numPr>
        <w:rPr>
          <w:sz w:val="21"/>
          <w:szCs w:val="21"/>
        </w:rPr>
      </w:pPr>
      <w:r>
        <w:rPr>
          <w:sz w:val="21"/>
          <w:szCs w:val="21"/>
        </w:rPr>
        <w:t>Agents in pair</w:t>
      </w:r>
      <w:r w:rsidR="00741238">
        <w:rPr>
          <w:sz w:val="21"/>
          <w:szCs w:val="21"/>
        </w:rPr>
        <w:t xml:space="preserve"> relationship</w:t>
      </w:r>
      <w:r>
        <w:rPr>
          <w:sz w:val="21"/>
          <w:szCs w:val="21"/>
        </w:rPr>
        <w:t xml:space="preserve"> do pair walking.</w:t>
      </w:r>
    </w:p>
    <w:p w14:paraId="6936B2FE" w14:textId="55AA1E86" w:rsidR="002E1146" w:rsidRDefault="002E1146" w:rsidP="000263CD">
      <w:pPr>
        <w:pStyle w:val="ListParagraph"/>
        <w:numPr>
          <w:ilvl w:val="0"/>
          <w:numId w:val="4"/>
        </w:numPr>
        <w:rPr>
          <w:sz w:val="21"/>
          <w:szCs w:val="21"/>
        </w:rPr>
      </w:pPr>
      <w:r>
        <w:rPr>
          <w:sz w:val="21"/>
          <w:szCs w:val="21"/>
        </w:rPr>
        <w:t>Agents adjust their speed to stay side by side.</w:t>
      </w:r>
    </w:p>
    <w:p w14:paraId="6356521F" w14:textId="3FED4A60" w:rsidR="002E1146" w:rsidRDefault="002E1146" w:rsidP="000263CD">
      <w:pPr>
        <w:pStyle w:val="ListParagraph"/>
        <w:numPr>
          <w:ilvl w:val="0"/>
          <w:numId w:val="4"/>
        </w:numPr>
        <w:rPr>
          <w:sz w:val="21"/>
          <w:szCs w:val="21"/>
        </w:rPr>
      </w:pPr>
      <w:r>
        <w:rPr>
          <w:sz w:val="21"/>
          <w:szCs w:val="21"/>
        </w:rPr>
        <w:t>Agents do security check</w:t>
      </w:r>
      <w:r w:rsidR="00741238">
        <w:rPr>
          <w:sz w:val="21"/>
          <w:szCs w:val="21"/>
        </w:rPr>
        <w:t>s</w:t>
      </w:r>
      <w:r>
        <w:rPr>
          <w:sz w:val="21"/>
          <w:szCs w:val="21"/>
        </w:rPr>
        <w:t xml:space="preserve"> before walking to their </w:t>
      </w:r>
      <w:r w:rsidR="002A612A">
        <w:rPr>
          <w:sz w:val="21"/>
          <w:szCs w:val="21"/>
        </w:rPr>
        <w:t xml:space="preserve">final </w:t>
      </w:r>
      <w:r>
        <w:rPr>
          <w:sz w:val="21"/>
          <w:szCs w:val="21"/>
        </w:rPr>
        <w:t>destinations.</w:t>
      </w:r>
    </w:p>
    <w:p w14:paraId="2CDADDF6" w14:textId="5CD86E7C" w:rsidR="000263CD" w:rsidRDefault="000263CD" w:rsidP="000263CD">
      <w:pPr>
        <w:pStyle w:val="ListParagraph"/>
        <w:numPr>
          <w:ilvl w:val="0"/>
          <w:numId w:val="4"/>
        </w:numPr>
        <w:rPr>
          <w:sz w:val="21"/>
          <w:szCs w:val="21"/>
        </w:rPr>
      </w:pPr>
      <w:r>
        <w:rPr>
          <w:sz w:val="21"/>
          <w:szCs w:val="21"/>
        </w:rPr>
        <w:t>Agents queue up and form waiting line.</w:t>
      </w:r>
    </w:p>
    <w:p w14:paraId="761364CF" w14:textId="4B7505A7" w:rsidR="000263CD" w:rsidRDefault="002E1146" w:rsidP="000263CD">
      <w:pPr>
        <w:pStyle w:val="ListParagraph"/>
        <w:numPr>
          <w:ilvl w:val="0"/>
          <w:numId w:val="4"/>
        </w:numPr>
        <w:rPr>
          <w:sz w:val="21"/>
          <w:szCs w:val="21"/>
        </w:rPr>
      </w:pPr>
      <w:r>
        <w:rPr>
          <w:sz w:val="21"/>
          <w:szCs w:val="21"/>
        </w:rPr>
        <w:t>Waiting lines have one or two agents in each row.</w:t>
      </w:r>
    </w:p>
    <w:p w14:paraId="6366BDB8" w14:textId="19DDAE4D" w:rsidR="002E1146" w:rsidRDefault="00741238" w:rsidP="000263CD">
      <w:pPr>
        <w:pStyle w:val="ListParagraph"/>
        <w:numPr>
          <w:ilvl w:val="0"/>
          <w:numId w:val="4"/>
        </w:numPr>
        <w:rPr>
          <w:sz w:val="21"/>
          <w:szCs w:val="21"/>
        </w:rPr>
      </w:pPr>
      <w:r>
        <w:rPr>
          <w:sz w:val="21"/>
          <w:szCs w:val="21"/>
        </w:rPr>
        <w:t>Agents stop if no room between gate lines.</w:t>
      </w:r>
    </w:p>
    <w:p w14:paraId="4923A44A" w14:textId="771F5C12" w:rsidR="005D1AD0" w:rsidRPr="005D1AD0" w:rsidRDefault="002A612A" w:rsidP="005D1AD0">
      <w:pPr>
        <w:pStyle w:val="ListParagraph"/>
        <w:numPr>
          <w:ilvl w:val="0"/>
          <w:numId w:val="4"/>
        </w:numPr>
        <w:rPr>
          <w:sz w:val="21"/>
          <w:szCs w:val="21"/>
        </w:rPr>
      </w:pPr>
      <w:r>
        <w:rPr>
          <w:sz w:val="21"/>
          <w:szCs w:val="21"/>
        </w:rPr>
        <w:t>Agents leave and move to a shorter waiting line.</w:t>
      </w:r>
    </w:p>
    <w:p w14:paraId="46C4C887" w14:textId="77777777" w:rsidR="005D1AD0" w:rsidRPr="005D1AD0" w:rsidRDefault="005D1AD0" w:rsidP="005D1AD0">
      <w:pPr>
        <w:rPr>
          <w:sz w:val="21"/>
          <w:szCs w:val="21"/>
        </w:rPr>
      </w:pPr>
    </w:p>
    <w:p w14:paraId="6422F889" w14:textId="2362B689" w:rsidR="00F544CE" w:rsidRPr="00403620" w:rsidRDefault="00541ACB" w:rsidP="00403620">
      <w:pPr>
        <w:spacing w:line="360" w:lineRule="auto"/>
        <w:rPr>
          <w:b/>
          <w:bCs/>
          <w:sz w:val="28"/>
          <w:szCs w:val="28"/>
        </w:rPr>
      </w:pPr>
      <w:r>
        <w:rPr>
          <w:b/>
          <w:bCs/>
          <w:sz w:val="28"/>
          <w:szCs w:val="28"/>
        </w:rPr>
        <w:t xml:space="preserve">10 </w:t>
      </w:r>
      <w:r w:rsidR="00F544CE" w:rsidRPr="00946259">
        <w:rPr>
          <w:b/>
          <w:bCs/>
          <w:sz w:val="28"/>
          <w:szCs w:val="28"/>
        </w:rPr>
        <w:t>Future Work</w:t>
      </w:r>
    </w:p>
    <w:p w14:paraId="4FF6753C" w14:textId="53D70BBC" w:rsidR="00FA16BC" w:rsidRDefault="001830CD">
      <w:pPr>
        <w:rPr>
          <w:sz w:val="21"/>
          <w:szCs w:val="21"/>
        </w:rPr>
      </w:pPr>
      <w:r>
        <w:rPr>
          <w:sz w:val="21"/>
          <w:szCs w:val="21"/>
        </w:rPr>
        <w:t xml:space="preserve">In terms of future work, the application could only allow two agents walk in pair. However, in reality, we could always see </w:t>
      </w:r>
      <w:r w:rsidR="00FA16BC">
        <w:rPr>
          <w:sz w:val="21"/>
          <w:szCs w:val="21"/>
        </w:rPr>
        <w:t xml:space="preserve">group contains </w:t>
      </w:r>
      <w:r>
        <w:rPr>
          <w:sz w:val="21"/>
          <w:szCs w:val="21"/>
        </w:rPr>
        <w:t xml:space="preserve">more than 3 people </w:t>
      </w:r>
      <w:r w:rsidR="00FA16BC">
        <w:rPr>
          <w:sz w:val="21"/>
          <w:szCs w:val="21"/>
        </w:rPr>
        <w:t>could also</w:t>
      </w:r>
      <w:r>
        <w:rPr>
          <w:sz w:val="21"/>
          <w:szCs w:val="21"/>
        </w:rPr>
        <w:t xml:space="preserve"> maintain the side by side walking.</w:t>
      </w:r>
      <w:r w:rsidR="00A64717">
        <w:rPr>
          <w:sz w:val="21"/>
          <w:szCs w:val="21"/>
        </w:rPr>
        <w:t xml:space="preserve"> </w:t>
      </w:r>
      <w:r w:rsidR="00FA16BC">
        <w:rPr>
          <w:sz w:val="21"/>
          <w:szCs w:val="21"/>
        </w:rPr>
        <w:t>In this project, we present an approach allows agents do the complex queue up behavior such as forming waiting line, switching between lines</w:t>
      </w:r>
      <w:r w:rsidR="0030781D">
        <w:rPr>
          <w:sz w:val="21"/>
          <w:szCs w:val="21"/>
        </w:rPr>
        <w:t xml:space="preserve"> and passing through certain gates</w:t>
      </w:r>
      <w:r w:rsidR="00FA16BC">
        <w:rPr>
          <w:sz w:val="21"/>
          <w:szCs w:val="21"/>
        </w:rPr>
        <w:t>.</w:t>
      </w:r>
      <w:r w:rsidR="0030781D">
        <w:rPr>
          <w:sz w:val="21"/>
          <w:szCs w:val="21"/>
        </w:rPr>
        <w:t xml:space="preserve"> However,</w:t>
      </w:r>
      <w:r w:rsidR="001175A1">
        <w:rPr>
          <w:sz w:val="21"/>
          <w:szCs w:val="21"/>
        </w:rPr>
        <w:t xml:space="preserve"> the waiting line is a straight line. Further, we will look for a way to allow waiting line </w:t>
      </w:r>
      <w:r w:rsidR="005D1AD0">
        <w:rPr>
          <w:sz w:val="21"/>
          <w:szCs w:val="21"/>
        </w:rPr>
        <w:t>to adjust</w:t>
      </w:r>
      <w:r w:rsidR="001175A1">
        <w:rPr>
          <w:sz w:val="21"/>
          <w:szCs w:val="21"/>
        </w:rPr>
        <w:t xml:space="preserve"> its shape bases on the specific obstacle such as fence.  </w:t>
      </w:r>
    </w:p>
    <w:p w14:paraId="4861EC3E" w14:textId="77777777" w:rsidR="0071583A" w:rsidRPr="00C7393D" w:rsidRDefault="0071583A">
      <w:pPr>
        <w:rPr>
          <w:sz w:val="21"/>
          <w:szCs w:val="21"/>
        </w:rPr>
      </w:pPr>
    </w:p>
    <w:p w14:paraId="4D467C5F" w14:textId="31CC2D01" w:rsidR="00ED3460" w:rsidRPr="00ED3460" w:rsidRDefault="00F544CE" w:rsidP="00403620">
      <w:pPr>
        <w:spacing w:line="360" w:lineRule="auto"/>
        <w:rPr>
          <w:b/>
          <w:bCs/>
          <w:sz w:val="28"/>
          <w:szCs w:val="28"/>
        </w:rPr>
      </w:pPr>
      <w:r w:rsidRPr="00ED3460">
        <w:rPr>
          <w:b/>
          <w:bCs/>
          <w:sz w:val="28"/>
          <w:szCs w:val="28"/>
        </w:rPr>
        <w:t>Acknowledgements</w:t>
      </w:r>
    </w:p>
    <w:p w14:paraId="3588A363" w14:textId="6D16643B" w:rsidR="00F544CE" w:rsidRPr="00F90ADF" w:rsidRDefault="00ED3460" w:rsidP="005D1AD0">
      <w:r>
        <w:rPr>
          <w:sz w:val="21"/>
          <w:szCs w:val="21"/>
        </w:rPr>
        <w:t xml:space="preserve">I would first like to thank my project advisor Dr. Brian Ricks of the Computer Science Department at the University of Nebraska Omaha. I can always find help from him when I have question about my research or writing. </w:t>
      </w:r>
      <w:r w:rsidR="00345FDA">
        <w:rPr>
          <w:sz w:val="21"/>
          <w:szCs w:val="21"/>
        </w:rPr>
        <w:t xml:space="preserve">I would also like to thank Dr. </w:t>
      </w:r>
      <w:r w:rsidR="00F90ADF" w:rsidRPr="00F90ADF">
        <w:rPr>
          <w:sz w:val="21"/>
          <w:szCs w:val="21"/>
        </w:rPr>
        <w:t xml:space="preserve">Robin Gandhi </w:t>
      </w:r>
      <w:r w:rsidR="00345FDA">
        <w:rPr>
          <w:sz w:val="21"/>
          <w:szCs w:val="21"/>
        </w:rPr>
        <w:t xml:space="preserve">and Dr. </w:t>
      </w:r>
      <w:r w:rsidR="005D1AD0" w:rsidRPr="005D1AD0">
        <w:rPr>
          <w:sz w:val="21"/>
          <w:szCs w:val="21"/>
        </w:rPr>
        <w:t xml:space="preserve">Hassan Farhat </w:t>
      </w:r>
      <w:r w:rsidR="00345FDA">
        <w:rPr>
          <w:sz w:val="21"/>
          <w:szCs w:val="21"/>
        </w:rPr>
        <w:t>for serving on my project committees. It is a great honor to present my project to them and gather feedback from them. Finally,</w:t>
      </w:r>
      <w:r w:rsidR="001F6F4D">
        <w:rPr>
          <w:sz w:val="21"/>
          <w:szCs w:val="21"/>
        </w:rPr>
        <w:t xml:space="preserve"> I would like to thank the support from my family and friends. The help from them is immeasurable through my studies and life.</w:t>
      </w:r>
    </w:p>
    <w:p w14:paraId="6CE4BF6A" w14:textId="77777777" w:rsidR="00685CA0" w:rsidRPr="00C7393D" w:rsidRDefault="00685CA0">
      <w:pPr>
        <w:rPr>
          <w:sz w:val="21"/>
          <w:szCs w:val="21"/>
        </w:rPr>
      </w:pPr>
    </w:p>
    <w:p w14:paraId="4C2AAA56" w14:textId="5982E98C" w:rsidR="00F544CE" w:rsidRPr="00685CA0" w:rsidRDefault="00F544CE" w:rsidP="00403620">
      <w:pPr>
        <w:spacing w:line="360" w:lineRule="auto"/>
        <w:rPr>
          <w:b/>
          <w:bCs/>
          <w:sz w:val="28"/>
          <w:szCs w:val="28"/>
        </w:rPr>
      </w:pPr>
      <w:r w:rsidRPr="00685CA0">
        <w:rPr>
          <w:b/>
          <w:bCs/>
          <w:sz w:val="28"/>
          <w:szCs w:val="28"/>
        </w:rPr>
        <w:t>References</w:t>
      </w:r>
    </w:p>
    <w:p w14:paraId="5396ECC6" w14:textId="6685A286" w:rsidR="00685CA0" w:rsidRDefault="00685CA0" w:rsidP="00685CA0">
      <w:pPr>
        <w:rPr>
          <w:sz w:val="21"/>
          <w:szCs w:val="21"/>
        </w:rPr>
      </w:pPr>
      <w:r w:rsidRPr="00685CA0">
        <w:rPr>
          <w:sz w:val="21"/>
          <w:szCs w:val="21"/>
        </w:rPr>
        <w:t>[1] Reynolds,</w:t>
      </w:r>
      <w:r w:rsidR="00DB4F1C">
        <w:rPr>
          <w:sz w:val="21"/>
          <w:szCs w:val="21"/>
        </w:rPr>
        <w:t xml:space="preserve"> </w:t>
      </w:r>
      <w:r w:rsidRPr="00685CA0">
        <w:rPr>
          <w:sz w:val="21"/>
          <w:szCs w:val="21"/>
        </w:rPr>
        <w:t>C.:</w:t>
      </w:r>
      <w:r w:rsidR="00DB4F1C">
        <w:rPr>
          <w:sz w:val="21"/>
          <w:szCs w:val="21"/>
        </w:rPr>
        <w:t xml:space="preserve"> </w:t>
      </w:r>
      <w:r w:rsidRPr="00685CA0">
        <w:rPr>
          <w:sz w:val="21"/>
          <w:szCs w:val="21"/>
        </w:rPr>
        <w:t>Steering</w:t>
      </w:r>
      <w:r w:rsidR="00DB4F1C">
        <w:rPr>
          <w:sz w:val="21"/>
          <w:szCs w:val="21"/>
        </w:rPr>
        <w:t xml:space="preserve"> </w:t>
      </w:r>
      <w:r w:rsidRPr="00685CA0">
        <w:rPr>
          <w:sz w:val="21"/>
          <w:szCs w:val="21"/>
        </w:rPr>
        <w:t>behaviors</w:t>
      </w:r>
      <w:r w:rsidR="00DB4F1C">
        <w:rPr>
          <w:sz w:val="21"/>
          <w:szCs w:val="21"/>
        </w:rPr>
        <w:t xml:space="preserve"> </w:t>
      </w:r>
      <w:r w:rsidRPr="00685CA0">
        <w:rPr>
          <w:sz w:val="21"/>
          <w:szCs w:val="21"/>
        </w:rPr>
        <w:t>for</w:t>
      </w:r>
      <w:r w:rsidR="00DB4F1C">
        <w:rPr>
          <w:sz w:val="21"/>
          <w:szCs w:val="21"/>
        </w:rPr>
        <w:t xml:space="preserve"> </w:t>
      </w:r>
      <w:r w:rsidRPr="00685CA0">
        <w:rPr>
          <w:sz w:val="21"/>
          <w:szCs w:val="21"/>
        </w:rPr>
        <w:t>autonomous</w:t>
      </w:r>
      <w:r w:rsidR="00DB4F1C">
        <w:rPr>
          <w:sz w:val="21"/>
          <w:szCs w:val="21"/>
        </w:rPr>
        <w:t xml:space="preserve"> </w:t>
      </w:r>
      <w:r w:rsidRPr="00685CA0">
        <w:rPr>
          <w:sz w:val="21"/>
          <w:szCs w:val="21"/>
        </w:rPr>
        <w:t>characters.</w:t>
      </w:r>
      <w:r w:rsidR="00DB4F1C">
        <w:rPr>
          <w:sz w:val="21"/>
          <w:szCs w:val="21"/>
        </w:rPr>
        <w:t xml:space="preserve"> </w:t>
      </w:r>
      <w:r w:rsidRPr="00685CA0">
        <w:rPr>
          <w:sz w:val="21"/>
          <w:szCs w:val="21"/>
        </w:rPr>
        <w:t>In:</w:t>
      </w:r>
      <w:r w:rsidR="00DB4F1C">
        <w:rPr>
          <w:sz w:val="21"/>
          <w:szCs w:val="21"/>
        </w:rPr>
        <w:t xml:space="preserve"> </w:t>
      </w:r>
      <w:r w:rsidRPr="00685CA0">
        <w:rPr>
          <w:sz w:val="21"/>
          <w:szCs w:val="21"/>
        </w:rPr>
        <w:t>GDC,</w:t>
      </w:r>
      <w:r w:rsidR="00DB4F1C">
        <w:rPr>
          <w:sz w:val="21"/>
          <w:szCs w:val="21"/>
        </w:rPr>
        <w:t xml:space="preserve"> </w:t>
      </w:r>
      <w:r w:rsidRPr="00685CA0">
        <w:rPr>
          <w:sz w:val="21"/>
          <w:szCs w:val="21"/>
        </w:rPr>
        <w:t xml:space="preserve">pp.763–782(1999) </w:t>
      </w:r>
    </w:p>
    <w:p w14:paraId="4F3D81B3" w14:textId="77777777" w:rsidR="00654121" w:rsidRPr="00685CA0" w:rsidRDefault="00654121" w:rsidP="00685CA0">
      <w:pPr>
        <w:rPr>
          <w:sz w:val="21"/>
          <w:szCs w:val="21"/>
        </w:rPr>
      </w:pPr>
    </w:p>
    <w:p w14:paraId="72369BDB" w14:textId="05A59350" w:rsidR="00685CA0" w:rsidRDefault="00685CA0" w:rsidP="00685CA0">
      <w:pPr>
        <w:rPr>
          <w:sz w:val="21"/>
          <w:szCs w:val="21"/>
        </w:rPr>
      </w:pPr>
      <w:r w:rsidRPr="00685CA0">
        <w:rPr>
          <w:sz w:val="21"/>
          <w:szCs w:val="21"/>
        </w:rPr>
        <w:lastRenderedPageBreak/>
        <w:t xml:space="preserve">[2] Baig, Mirza Waqar, et al. "Realistic modeling of agents in crowd simulations." 2014 5th International Conference on Intelligent Systems, Modelling and Simulation. IEEE, 2014. </w:t>
      </w:r>
    </w:p>
    <w:p w14:paraId="3C110B07" w14:textId="77777777" w:rsidR="00654121" w:rsidRPr="00685CA0" w:rsidRDefault="00654121" w:rsidP="00685CA0">
      <w:pPr>
        <w:rPr>
          <w:sz w:val="21"/>
          <w:szCs w:val="21"/>
        </w:rPr>
      </w:pPr>
    </w:p>
    <w:p w14:paraId="59963D51" w14:textId="2E161E08" w:rsidR="00DB4F1C" w:rsidRPr="00DB4F1C" w:rsidRDefault="00654121" w:rsidP="00DB4F1C">
      <w:pPr>
        <w:rPr>
          <w:sz w:val="21"/>
          <w:szCs w:val="21"/>
        </w:rPr>
      </w:pPr>
      <w:r w:rsidRPr="00654121">
        <w:rPr>
          <w:sz w:val="21"/>
          <w:szCs w:val="21"/>
        </w:rPr>
        <w:t>[</w:t>
      </w:r>
      <w:r w:rsidR="00DB4F1C">
        <w:rPr>
          <w:sz w:val="21"/>
          <w:szCs w:val="21"/>
        </w:rPr>
        <w:t>3</w:t>
      </w:r>
      <w:r w:rsidRPr="00654121">
        <w:rPr>
          <w:sz w:val="21"/>
          <w:szCs w:val="21"/>
        </w:rPr>
        <w:t>]</w:t>
      </w:r>
      <w:r w:rsidR="00DB4F1C" w:rsidRPr="00DB4F1C">
        <w:rPr>
          <w:sz w:val="21"/>
          <w:szCs w:val="21"/>
        </w:rPr>
        <w:t xml:space="preserve"> Oliva, Carmine, and Hannes </w:t>
      </w:r>
      <w:proofErr w:type="spellStart"/>
      <w:r w:rsidR="00DB4F1C" w:rsidRPr="00DB4F1C">
        <w:rPr>
          <w:sz w:val="21"/>
          <w:szCs w:val="21"/>
        </w:rPr>
        <w:t>Högni</w:t>
      </w:r>
      <w:proofErr w:type="spellEnd"/>
      <w:r w:rsidR="00DB4F1C" w:rsidRPr="00DB4F1C">
        <w:rPr>
          <w:sz w:val="21"/>
          <w:szCs w:val="21"/>
        </w:rPr>
        <w:t xml:space="preserve"> </w:t>
      </w:r>
      <w:proofErr w:type="spellStart"/>
      <w:r w:rsidR="00DB4F1C" w:rsidRPr="00DB4F1C">
        <w:rPr>
          <w:sz w:val="21"/>
          <w:szCs w:val="21"/>
        </w:rPr>
        <w:t>Vilhjálmsson</w:t>
      </w:r>
      <w:proofErr w:type="spellEnd"/>
      <w:r w:rsidR="00DB4F1C" w:rsidRPr="00DB4F1C">
        <w:rPr>
          <w:sz w:val="21"/>
          <w:szCs w:val="21"/>
        </w:rPr>
        <w:t>. "Prediction in social path following." Proceedings of the seventh international conference on motion in games. ACM, 2014.</w:t>
      </w:r>
    </w:p>
    <w:p w14:paraId="6FA7D67B" w14:textId="77777777" w:rsidR="00654121" w:rsidRPr="00654121" w:rsidRDefault="00654121" w:rsidP="00654121">
      <w:pPr>
        <w:rPr>
          <w:sz w:val="21"/>
          <w:szCs w:val="21"/>
        </w:rPr>
      </w:pPr>
    </w:p>
    <w:p w14:paraId="31302664" w14:textId="5433A631" w:rsidR="00654121" w:rsidRDefault="00654121" w:rsidP="00654121">
      <w:pPr>
        <w:rPr>
          <w:sz w:val="21"/>
          <w:szCs w:val="21"/>
        </w:rPr>
      </w:pPr>
      <w:r w:rsidRPr="00654121">
        <w:rPr>
          <w:sz w:val="21"/>
          <w:szCs w:val="21"/>
        </w:rPr>
        <w:t>[</w:t>
      </w:r>
      <w:r w:rsidR="006A47F3">
        <w:rPr>
          <w:sz w:val="21"/>
          <w:szCs w:val="21"/>
        </w:rPr>
        <w:t>4</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49A62539" w14:textId="77777777" w:rsidR="00654121" w:rsidRPr="00654121" w:rsidRDefault="00654121" w:rsidP="00654121">
      <w:pPr>
        <w:rPr>
          <w:sz w:val="21"/>
          <w:szCs w:val="21"/>
        </w:rPr>
      </w:pPr>
    </w:p>
    <w:p w14:paraId="7759133B" w14:textId="77777777" w:rsidR="005D7E9B" w:rsidRPr="005D7E9B" w:rsidRDefault="00654121" w:rsidP="005D7E9B">
      <w:pPr>
        <w:rPr>
          <w:sz w:val="21"/>
          <w:szCs w:val="21"/>
        </w:rPr>
      </w:pPr>
      <w:r w:rsidRPr="00654121">
        <w:rPr>
          <w:sz w:val="21"/>
          <w:szCs w:val="21"/>
        </w:rPr>
        <w:t>[</w:t>
      </w:r>
      <w:r w:rsidR="005D7E9B">
        <w:rPr>
          <w:sz w:val="21"/>
          <w:szCs w:val="21"/>
        </w:rPr>
        <w:t>5</w:t>
      </w:r>
      <w:r w:rsidRPr="00654121">
        <w:rPr>
          <w:sz w:val="21"/>
          <w:szCs w:val="21"/>
        </w:rPr>
        <w:t xml:space="preserve">] </w:t>
      </w:r>
      <w:r w:rsidR="005D7E9B"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8747729" w14:textId="77777777" w:rsidR="00654121" w:rsidRPr="00654121" w:rsidRDefault="00654121">
      <w:pPr>
        <w:rPr>
          <w:sz w:val="21"/>
          <w:szCs w:val="21"/>
        </w:rPr>
      </w:pPr>
    </w:p>
    <w:p w14:paraId="086C2CA5" w14:textId="5DD791A0" w:rsidR="00F544CE" w:rsidRDefault="00654121">
      <w:pPr>
        <w:rPr>
          <w:sz w:val="21"/>
          <w:szCs w:val="21"/>
        </w:rPr>
      </w:pPr>
      <w:r w:rsidRPr="00654121">
        <w:rPr>
          <w:sz w:val="21"/>
          <w:szCs w:val="21"/>
        </w:rPr>
        <w:t>[</w:t>
      </w:r>
      <w:r w:rsidR="005D7E9B">
        <w:rPr>
          <w:sz w:val="21"/>
          <w:szCs w:val="21"/>
        </w:rPr>
        <w:t>6</w:t>
      </w:r>
      <w:r w:rsidRPr="00654121">
        <w:rPr>
          <w:sz w:val="21"/>
          <w:szCs w:val="21"/>
        </w:rPr>
        <w:t xml:space="preserve">] </w:t>
      </w:r>
      <w:r w:rsidR="005D7E9B" w:rsidRPr="005D7E9B">
        <w:rPr>
          <w:sz w:val="21"/>
          <w:szCs w:val="21"/>
        </w:rPr>
        <w:t xml:space="preserve">Godoy, Julio, et al. "Online learning for multi-agent local navigation." CAVE Workshop at AAMAS. </w:t>
      </w:r>
      <w:proofErr w:type="spellStart"/>
      <w:r w:rsidR="005D7E9B" w:rsidRPr="005D7E9B">
        <w:rPr>
          <w:sz w:val="21"/>
          <w:szCs w:val="21"/>
        </w:rPr>
        <w:t>sn</w:t>
      </w:r>
      <w:proofErr w:type="spellEnd"/>
      <w:r w:rsidR="005D7E9B" w:rsidRPr="005D7E9B">
        <w:rPr>
          <w:sz w:val="21"/>
          <w:szCs w:val="21"/>
        </w:rPr>
        <w:t>, 2013.</w:t>
      </w:r>
    </w:p>
    <w:p w14:paraId="57A2FA69" w14:textId="226D84D5" w:rsidR="00654121" w:rsidRDefault="00654121">
      <w:pPr>
        <w:rPr>
          <w:sz w:val="21"/>
          <w:szCs w:val="21"/>
        </w:rPr>
      </w:pPr>
    </w:p>
    <w:p w14:paraId="5E8DAE6D" w14:textId="5545EA14" w:rsidR="00654121" w:rsidRDefault="00654121">
      <w:pPr>
        <w:rPr>
          <w:sz w:val="21"/>
          <w:szCs w:val="21"/>
        </w:rPr>
      </w:pPr>
      <w:r>
        <w:rPr>
          <w:sz w:val="21"/>
          <w:szCs w:val="21"/>
        </w:rPr>
        <w:t>[</w:t>
      </w:r>
      <w:r w:rsidR="005D7E9B">
        <w:rPr>
          <w:sz w:val="21"/>
          <w:szCs w:val="21"/>
        </w:rPr>
        <w:t>7</w:t>
      </w:r>
      <w:r>
        <w:rPr>
          <w:sz w:val="21"/>
          <w:szCs w:val="21"/>
        </w:rPr>
        <w:t xml:space="preserve">] </w:t>
      </w:r>
      <w:r w:rsidR="00953653">
        <w:rPr>
          <w:rFonts w:hint="eastAsia"/>
          <w:sz w:val="21"/>
          <w:szCs w:val="21"/>
        </w:rPr>
        <w:t>R</w:t>
      </w:r>
      <w:r>
        <w:rPr>
          <w:sz w:val="21"/>
          <w:szCs w:val="21"/>
        </w:rPr>
        <w:t xml:space="preserve">ef: </w:t>
      </w:r>
      <w:hyperlink r:id="rId20" w:history="1">
        <w:r w:rsidRPr="005D7E9B">
          <w:rPr>
            <w:sz w:val="21"/>
            <w:szCs w:val="21"/>
          </w:rPr>
          <w:t>http://masagroup.github.io/recastdetour/index.html</w:t>
        </w:r>
      </w:hyperlink>
    </w:p>
    <w:p w14:paraId="6616C6FF" w14:textId="12DD158F" w:rsidR="00654121" w:rsidRDefault="00654121">
      <w:pPr>
        <w:rPr>
          <w:sz w:val="21"/>
          <w:szCs w:val="21"/>
        </w:rPr>
      </w:pPr>
    </w:p>
    <w:p w14:paraId="4690B829" w14:textId="77777777" w:rsidR="00654121" w:rsidRPr="00C7393D" w:rsidRDefault="00654121">
      <w:pPr>
        <w:rPr>
          <w:sz w:val="21"/>
          <w:szCs w:val="21"/>
        </w:rPr>
      </w:pPr>
    </w:p>
    <w:sectPr w:rsidR="00654121" w:rsidRPr="00C7393D" w:rsidSect="00F321D0">
      <w:type w:val="continuous"/>
      <w:pgSz w:w="11900" w:h="16840"/>
      <w:pgMar w:top="1440" w:right="1440" w:bottom="1440" w:left="1440"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rian Ricks" w:date="2019-11-21T15:27:00Z" w:initials="BR">
    <w:p w14:paraId="2F972DE7" w14:textId="10DE2CC4" w:rsidR="00CE5FB5" w:rsidRDefault="00CE5FB5">
      <w:pPr>
        <w:pStyle w:val="CommentText"/>
      </w:pPr>
      <w:r>
        <w:rPr>
          <w:rStyle w:val="CommentReference"/>
        </w:rPr>
        <w:annotationRef/>
      </w:r>
      <w:r>
        <w:t>Update the Date</w:t>
      </w:r>
    </w:p>
  </w:comment>
  <w:comment w:id="1" w:author="Brian Ricks" w:date="2019-11-21T15:28:00Z" w:initials="BR">
    <w:p w14:paraId="36681559" w14:textId="1173FD25" w:rsidR="00CE5FB5" w:rsidRDefault="00CE5FB5">
      <w:pPr>
        <w:pStyle w:val="CommentText"/>
      </w:pPr>
      <w:r>
        <w:rPr>
          <w:rStyle w:val="CommentReference"/>
        </w:rPr>
        <w:annotationRef/>
      </w:r>
      <w:r>
        <w:t xml:space="preserve">In order to do experiments, researchers are requires to </w:t>
      </w:r>
      <w:proofErr w:type="gramStart"/>
      <w:r>
        <w:t>design..</w:t>
      </w:r>
      <w:proofErr w:type="gramEnd"/>
    </w:p>
  </w:comment>
  <w:comment w:id="3" w:author="Brian Ricks" w:date="2019-11-21T15:29:00Z" w:initials="BR">
    <w:p w14:paraId="58909172" w14:textId="421B5F37" w:rsidR="00CE5FB5" w:rsidRDefault="00CE5FB5">
      <w:pPr>
        <w:pStyle w:val="CommentText"/>
      </w:pPr>
      <w:r>
        <w:rPr>
          <w:rStyle w:val="CommentReference"/>
        </w:rPr>
        <w:annotationRef/>
      </w:r>
      <w:r>
        <w:t>I’d think of a less generic name.</w:t>
      </w:r>
    </w:p>
  </w:comment>
  <w:comment w:id="5" w:author="Brian Ricks" w:date="2019-11-21T15:28:00Z" w:initials="BR">
    <w:p w14:paraId="01873BBF" w14:textId="0C7C74DE" w:rsidR="00CE5FB5" w:rsidRDefault="00CE5FB5">
      <w:pPr>
        <w:pStyle w:val="CommentText"/>
      </w:pPr>
      <w:r>
        <w:rPr>
          <w:rStyle w:val="CommentReference"/>
        </w:rPr>
        <w:annotationRef/>
      </w:r>
      <w:r>
        <w:t>taking</w:t>
      </w:r>
    </w:p>
  </w:comment>
  <w:comment w:id="6" w:author="Brian Ricks" w:date="2019-11-21T15:28:00Z" w:initials="BR">
    <w:p w14:paraId="1D9C0FEA" w14:textId="16EA67A6" w:rsidR="00CE5FB5" w:rsidRDefault="00CE5FB5">
      <w:pPr>
        <w:pStyle w:val="CommentText"/>
      </w:pPr>
      <w:r>
        <w:rPr>
          <w:rStyle w:val="CommentReference"/>
        </w:rPr>
        <w:annotationRef/>
      </w:r>
      <w:proofErr w:type="spellStart"/>
      <w:r>
        <w:t>outputing</w:t>
      </w:r>
      <w:proofErr w:type="spellEnd"/>
    </w:p>
  </w:comment>
  <w:comment w:id="7" w:author="Brian Ricks" w:date="2019-11-21T15:29:00Z" w:initials="BR">
    <w:p w14:paraId="3996FDE2" w14:textId="373A7468" w:rsidR="00CE5FB5" w:rsidRDefault="00CE5FB5">
      <w:pPr>
        <w:pStyle w:val="CommentText"/>
      </w:pPr>
      <w:r>
        <w:rPr>
          <w:rStyle w:val="CommentReference"/>
        </w:rPr>
        <w:annotationRef/>
      </w:r>
      <w:r>
        <w:t>results</w:t>
      </w:r>
    </w:p>
  </w:comment>
  <w:comment w:id="8" w:author="Brian Ricks" w:date="2019-11-21T15:29:00Z" w:initials="BR">
    <w:p w14:paraId="2F209128" w14:textId="2CC617B9" w:rsidR="00CE5FB5" w:rsidRDefault="00CE5FB5">
      <w:pPr>
        <w:pStyle w:val="CommentText"/>
      </w:pPr>
      <w:r>
        <w:rPr>
          <w:rStyle w:val="CommentReference"/>
        </w:rPr>
        <w:annotationRef/>
      </w:r>
      <w:r>
        <w:t>Make this plural</w:t>
      </w:r>
    </w:p>
  </w:comment>
  <w:comment w:id="71" w:author="Brian Ricks" w:date="2019-11-21T15:37:00Z" w:initials="BR">
    <w:p w14:paraId="33BCA502" w14:textId="3BE163D0" w:rsidR="002D20CE" w:rsidRDefault="002D20CE">
      <w:pPr>
        <w:pStyle w:val="CommentText"/>
      </w:pPr>
      <w:r>
        <w:rPr>
          <w:rStyle w:val="CommentReference"/>
        </w:rPr>
        <w:annotationRef/>
      </w:r>
      <w:r>
        <w:t>This needs to be a sentence.</w:t>
      </w:r>
    </w:p>
  </w:comment>
  <w:comment w:id="74" w:author="Brian Ricks" w:date="2019-11-21T15:37:00Z" w:initials="BR">
    <w:p w14:paraId="63947FAE" w14:textId="75DA4C79" w:rsidR="002D20CE" w:rsidRDefault="002D20CE">
      <w:pPr>
        <w:pStyle w:val="CommentText"/>
      </w:pPr>
      <w:r>
        <w:rPr>
          <w:rStyle w:val="CommentReference"/>
        </w:rPr>
        <w:annotationRef/>
      </w:r>
      <w:r>
        <w:t>How about quickly?</w:t>
      </w:r>
    </w:p>
  </w:comment>
  <w:comment w:id="77" w:author="Brian Ricks" w:date="2019-11-21T15:38:00Z" w:initials="BR">
    <w:p w14:paraId="69DDB12E" w14:textId="1A894194" w:rsidR="002D20CE" w:rsidRDefault="002D20CE">
      <w:pPr>
        <w:pStyle w:val="CommentText"/>
      </w:pPr>
      <w:r>
        <w:rPr>
          <w:rStyle w:val="CommentReference"/>
        </w:rPr>
        <w:annotationRef/>
      </w:r>
      <w:r>
        <w:t>This is too casual of a phrase for this proposal.</w:t>
      </w:r>
    </w:p>
  </w:comment>
  <w:comment w:id="109" w:author="Brian Ricks" w:date="2019-11-21T15:43:00Z" w:initials="BR">
    <w:p w14:paraId="4652B813" w14:textId="28D854EE" w:rsidR="002D20CE" w:rsidRDefault="002D20CE">
      <w:pPr>
        <w:pStyle w:val="CommentText"/>
      </w:pPr>
      <w:r>
        <w:rPr>
          <w:rStyle w:val="CommentReference"/>
        </w:rPr>
        <w:annotationRef/>
      </w:r>
      <w:r>
        <w:t>Too casual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F972DE7" w15:done="0"/>
  <w15:commentEx w15:paraId="36681559" w15:done="0"/>
  <w15:commentEx w15:paraId="58909172" w15:done="0"/>
  <w15:commentEx w15:paraId="01873BBF" w15:done="0"/>
  <w15:commentEx w15:paraId="1D9C0FEA" w15:done="0"/>
  <w15:commentEx w15:paraId="3996FDE2" w15:done="0"/>
  <w15:commentEx w15:paraId="2F209128" w15:done="0"/>
  <w15:commentEx w15:paraId="33BCA502" w15:done="0"/>
  <w15:commentEx w15:paraId="63947FAE" w15:done="0"/>
  <w15:commentEx w15:paraId="69DDB12E" w15:done="0"/>
  <w15:commentEx w15:paraId="4652B8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972DE7" w16cid:durableId="21812B51"/>
  <w16cid:commentId w16cid:paraId="36681559" w16cid:durableId="21812B80"/>
  <w16cid:commentId w16cid:paraId="58909172" w16cid:durableId="21812BD5"/>
  <w16cid:commentId w16cid:paraId="01873BBF" w16cid:durableId="21812BB3"/>
  <w16cid:commentId w16cid:paraId="1D9C0FEA" w16cid:durableId="21812BBA"/>
  <w16cid:commentId w16cid:paraId="3996FDE2" w16cid:durableId="21812BC5"/>
  <w16cid:commentId w16cid:paraId="2F209128" w16cid:durableId="21812BF5"/>
  <w16cid:commentId w16cid:paraId="33BCA502" w16cid:durableId="21812DAA"/>
  <w16cid:commentId w16cid:paraId="63947FAE" w16cid:durableId="21812DD2"/>
  <w16cid:commentId w16cid:paraId="69DDB12E" w16cid:durableId="21812E0B"/>
  <w16cid:commentId w16cid:paraId="4652B813" w16cid:durableId="21812F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CECEFB" w14:textId="77777777" w:rsidR="00E91B61" w:rsidRDefault="00E91B61" w:rsidP="000F264B">
      <w:r>
        <w:separator/>
      </w:r>
    </w:p>
  </w:endnote>
  <w:endnote w:type="continuationSeparator" w:id="0">
    <w:p w14:paraId="16BEE2A1" w14:textId="77777777" w:rsidR="00E91B61" w:rsidRDefault="00E91B61" w:rsidP="000F2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Monaco">
    <w:altName w:val="Calibri"/>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6BF10" w14:textId="77777777" w:rsidR="00E91B61" w:rsidRDefault="00E91B61" w:rsidP="000F264B">
      <w:r>
        <w:separator/>
      </w:r>
    </w:p>
  </w:footnote>
  <w:footnote w:type="continuationSeparator" w:id="0">
    <w:p w14:paraId="41059227" w14:textId="77777777" w:rsidR="00E91B61" w:rsidRDefault="00E91B61" w:rsidP="000F26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2502178"/>
      <w:docPartObj>
        <w:docPartGallery w:val="Page Numbers (Top of Page)"/>
        <w:docPartUnique/>
      </w:docPartObj>
    </w:sdtPr>
    <w:sdtEndPr>
      <w:rPr>
        <w:rStyle w:val="PageNumber"/>
      </w:rPr>
    </w:sdtEndPr>
    <w:sdtContent>
      <w:p w14:paraId="04B86DBD" w14:textId="3E4C6899" w:rsidR="000F264B" w:rsidRDefault="000F264B" w:rsidP="00C752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2377D1" w14:textId="77777777" w:rsidR="000F264B" w:rsidRDefault="000F264B" w:rsidP="000F26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8804033"/>
      <w:docPartObj>
        <w:docPartGallery w:val="Page Numbers (Top of Page)"/>
        <w:docPartUnique/>
      </w:docPartObj>
    </w:sdtPr>
    <w:sdtEndPr>
      <w:rPr>
        <w:rStyle w:val="PageNumber"/>
      </w:rPr>
    </w:sdtEndPr>
    <w:sdtContent>
      <w:p w14:paraId="49FC7772" w14:textId="656192ED" w:rsidR="000F264B" w:rsidRDefault="000F264B" w:rsidP="00C752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98E0FE" w14:textId="77777777" w:rsidR="000F264B" w:rsidRDefault="000F264B" w:rsidP="000F26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6"/>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Ricks">
    <w15:presenceInfo w15:providerId="Windows Live" w15:userId="9220275aa73294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00635"/>
    <w:rsid w:val="00007213"/>
    <w:rsid w:val="0001085A"/>
    <w:rsid w:val="0001111D"/>
    <w:rsid w:val="000121B8"/>
    <w:rsid w:val="00016D05"/>
    <w:rsid w:val="00024237"/>
    <w:rsid w:val="000263CD"/>
    <w:rsid w:val="00026855"/>
    <w:rsid w:val="000323AD"/>
    <w:rsid w:val="00034CCF"/>
    <w:rsid w:val="00035439"/>
    <w:rsid w:val="00035879"/>
    <w:rsid w:val="000532ED"/>
    <w:rsid w:val="00064117"/>
    <w:rsid w:val="0007013F"/>
    <w:rsid w:val="00072D75"/>
    <w:rsid w:val="00076A50"/>
    <w:rsid w:val="00085874"/>
    <w:rsid w:val="000A0946"/>
    <w:rsid w:val="000A0EA4"/>
    <w:rsid w:val="000A5F32"/>
    <w:rsid w:val="000B09EE"/>
    <w:rsid w:val="000B6147"/>
    <w:rsid w:val="000C6C66"/>
    <w:rsid w:val="000D7F00"/>
    <w:rsid w:val="000F092D"/>
    <w:rsid w:val="000F264B"/>
    <w:rsid w:val="000F4B14"/>
    <w:rsid w:val="000F4FA3"/>
    <w:rsid w:val="001007BF"/>
    <w:rsid w:val="00105CDA"/>
    <w:rsid w:val="001175A1"/>
    <w:rsid w:val="0012026A"/>
    <w:rsid w:val="00120FF5"/>
    <w:rsid w:val="00124B42"/>
    <w:rsid w:val="0013050E"/>
    <w:rsid w:val="00130CF0"/>
    <w:rsid w:val="001349E4"/>
    <w:rsid w:val="00143309"/>
    <w:rsid w:val="0014717C"/>
    <w:rsid w:val="00152DCF"/>
    <w:rsid w:val="0015388D"/>
    <w:rsid w:val="00155512"/>
    <w:rsid w:val="00157E7B"/>
    <w:rsid w:val="00163326"/>
    <w:rsid w:val="001639E9"/>
    <w:rsid w:val="001672D6"/>
    <w:rsid w:val="00167B4D"/>
    <w:rsid w:val="0017336C"/>
    <w:rsid w:val="00174F8D"/>
    <w:rsid w:val="001830CD"/>
    <w:rsid w:val="001923A1"/>
    <w:rsid w:val="001A1C01"/>
    <w:rsid w:val="001A1F40"/>
    <w:rsid w:val="001A4872"/>
    <w:rsid w:val="001A5210"/>
    <w:rsid w:val="001B3C90"/>
    <w:rsid w:val="001B7B33"/>
    <w:rsid w:val="001C40E4"/>
    <w:rsid w:val="001E5B92"/>
    <w:rsid w:val="001F30FF"/>
    <w:rsid w:val="001F6F4D"/>
    <w:rsid w:val="00202F57"/>
    <w:rsid w:val="0020504E"/>
    <w:rsid w:val="00205932"/>
    <w:rsid w:val="00206A5A"/>
    <w:rsid w:val="00207B02"/>
    <w:rsid w:val="00212E27"/>
    <w:rsid w:val="002131E1"/>
    <w:rsid w:val="002165CF"/>
    <w:rsid w:val="0023367E"/>
    <w:rsid w:val="0024189B"/>
    <w:rsid w:val="00243B16"/>
    <w:rsid w:val="00246452"/>
    <w:rsid w:val="00247BE0"/>
    <w:rsid w:val="00250CA3"/>
    <w:rsid w:val="00255522"/>
    <w:rsid w:val="0025668B"/>
    <w:rsid w:val="00257F74"/>
    <w:rsid w:val="00261F12"/>
    <w:rsid w:val="00263872"/>
    <w:rsid w:val="002643F5"/>
    <w:rsid w:val="00266C56"/>
    <w:rsid w:val="002715DC"/>
    <w:rsid w:val="00271C12"/>
    <w:rsid w:val="0027517D"/>
    <w:rsid w:val="0028420F"/>
    <w:rsid w:val="002934A4"/>
    <w:rsid w:val="002A0143"/>
    <w:rsid w:val="002A2966"/>
    <w:rsid w:val="002A2DAA"/>
    <w:rsid w:val="002A57BD"/>
    <w:rsid w:val="002A5AAA"/>
    <w:rsid w:val="002A612A"/>
    <w:rsid w:val="002A75CF"/>
    <w:rsid w:val="002B18C0"/>
    <w:rsid w:val="002B63A3"/>
    <w:rsid w:val="002B73D2"/>
    <w:rsid w:val="002C317F"/>
    <w:rsid w:val="002C729B"/>
    <w:rsid w:val="002C7B5F"/>
    <w:rsid w:val="002D03C3"/>
    <w:rsid w:val="002D20CE"/>
    <w:rsid w:val="002D3F95"/>
    <w:rsid w:val="002D7A8A"/>
    <w:rsid w:val="002E1146"/>
    <w:rsid w:val="002E3BCD"/>
    <w:rsid w:val="002E4A82"/>
    <w:rsid w:val="003018D7"/>
    <w:rsid w:val="0030781D"/>
    <w:rsid w:val="003078A1"/>
    <w:rsid w:val="00310A1B"/>
    <w:rsid w:val="00312936"/>
    <w:rsid w:val="00315244"/>
    <w:rsid w:val="003155CC"/>
    <w:rsid w:val="00316482"/>
    <w:rsid w:val="003204A0"/>
    <w:rsid w:val="003211D0"/>
    <w:rsid w:val="00321768"/>
    <w:rsid w:val="00321D54"/>
    <w:rsid w:val="00333002"/>
    <w:rsid w:val="003418F2"/>
    <w:rsid w:val="00344F08"/>
    <w:rsid w:val="00345FDA"/>
    <w:rsid w:val="00347AAA"/>
    <w:rsid w:val="00347F2D"/>
    <w:rsid w:val="003538CA"/>
    <w:rsid w:val="00354784"/>
    <w:rsid w:val="00372189"/>
    <w:rsid w:val="0037502E"/>
    <w:rsid w:val="00380DF4"/>
    <w:rsid w:val="0038116F"/>
    <w:rsid w:val="003828BA"/>
    <w:rsid w:val="00386081"/>
    <w:rsid w:val="0039214A"/>
    <w:rsid w:val="00393255"/>
    <w:rsid w:val="003A22B4"/>
    <w:rsid w:val="003B2252"/>
    <w:rsid w:val="003B29FF"/>
    <w:rsid w:val="003B5C73"/>
    <w:rsid w:val="003B767D"/>
    <w:rsid w:val="003C185B"/>
    <w:rsid w:val="003C2F2A"/>
    <w:rsid w:val="003C6BCF"/>
    <w:rsid w:val="003D194D"/>
    <w:rsid w:val="003D2F0E"/>
    <w:rsid w:val="003D4382"/>
    <w:rsid w:val="003D5812"/>
    <w:rsid w:val="003D6672"/>
    <w:rsid w:val="003E02DC"/>
    <w:rsid w:val="003F477C"/>
    <w:rsid w:val="003F791E"/>
    <w:rsid w:val="0040320A"/>
    <w:rsid w:val="00403620"/>
    <w:rsid w:val="0040594F"/>
    <w:rsid w:val="004075E3"/>
    <w:rsid w:val="00410882"/>
    <w:rsid w:val="00411513"/>
    <w:rsid w:val="00424096"/>
    <w:rsid w:val="004357CE"/>
    <w:rsid w:val="00443F5C"/>
    <w:rsid w:val="00446B00"/>
    <w:rsid w:val="00447F49"/>
    <w:rsid w:val="00452C55"/>
    <w:rsid w:val="00461032"/>
    <w:rsid w:val="004679AD"/>
    <w:rsid w:val="00476D9D"/>
    <w:rsid w:val="004811AD"/>
    <w:rsid w:val="00481A6F"/>
    <w:rsid w:val="0048662F"/>
    <w:rsid w:val="00490D39"/>
    <w:rsid w:val="004967FE"/>
    <w:rsid w:val="00496C54"/>
    <w:rsid w:val="004A015F"/>
    <w:rsid w:val="004A2443"/>
    <w:rsid w:val="004A4344"/>
    <w:rsid w:val="004B0FCA"/>
    <w:rsid w:val="004C3A76"/>
    <w:rsid w:val="004D50D8"/>
    <w:rsid w:val="004D727A"/>
    <w:rsid w:val="004E013F"/>
    <w:rsid w:val="004E098A"/>
    <w:rsid w:val="004E5A24"/>
    <w:rsid w:val="004E6064"/>
    <w:rsid w:val="004E7C88"/>
    <w:rsid w:val="004F4267"/>
    <w:rsid w:val="0050015B"/>
    <w:rsid w:val="005016A5"/>
    <w:rsid w:val="0050624D"/>
    <w:rsid w:val="00521E06"/>
    <w:rsid w:val="00522BC6"/>
    <w:rsid w:val="00533D92"/>
    <w:rsid w:val="00540FA0"/>
    <w:rsid w:val="00541ACB"/>
    <w:rsid w:val="00542784"/>
    <w:rsid w:val="00544A14"/>
    <w:rsid w:val="00562D18"/>
    <w:rsid w:val="00564DC4"/>
    <w:rsid w:val="00571F9B"/>
    <w:rsid w:val="00577E25"/>
    <w:rsid w:val="005823E4"/>
    <w:rsid w:val="005828EC"/>
    <w:rsid w:val="005918E9"/>
    <w:rsid w:val="00592586"/>
    <w:rsid w:val="00592C3D"/>
    <w:rsid w:val="00594812"/>
    <w:rsid w:val="005A7638"/>
    <w:rsid w:val="005B2656"/>
    <w:rsid w:val="005B633B"/>
    <w:rsid w:val="005B7963"/>
    <w:rsid w:val="005B7E2C"/>
    <w:rsid w:val="005C4810"/>
    <w:rsid w:val="005D1AD0"/>
    <w:rsid w:val="005D3CA5"/>
    <w:rsid w:val="005D7E9B"/>
    <w:rsid w:val="005E67C6"/>
    <w:rsid w:val="005F54E1"/>
    <w:rsid w:val="00607F7E"/>
    <w:rsid w:val="00610C0B"/>
    <w:rsid w:val="00632BA0"/>
    <w:rsid w:val="006444A4"/>
    <w:rsid w:val="00645D4E"/>
    <w:rsid w:val="00647AAC"/>
    <w:rsid w:val="00654121"/>
    <w:rsid w:val="00655F58"/>
    <w:rsid w:val="00665404"/>
    <w:rsid w:val="0066628E"/>
    <w:rsid w:val="0066655A"/>
    <w:rsid w:val="00677622"/>
    <w:rsid w:val="00683EBD"/>
    <w:rsid w:val="00684077"/>
    <w:rsid w:val="00685CA0"/>
    <w:rsid w:val="006907D1"/>
    <w:rsid w:val="006A2724"/>
    <w:rsid w:val="006A47F3"/>
    <w:rsid w:val="006B6E4A"/>
    <w:rsid w:val="006C4A90"/>
    <w:rsid w:val="006C4BC9"/>
    <w:rsid w:val="006C5747"/>
    <w:rsid w:val="006D2346"/>
    <w:rsid w:val="006E28E3"/>
    <w:rsid w:val="006F3967"/>
    <w:rsid w:val="006F6BC6"/>
    <w:rsid w:val="006F6CF6"/>
    <w:rsid w:val="00701FEA"/>
    <w:rsid w:val="00705D66"/>
    <w:rsid w:val="00710E50"/>
    <w:rsid w:val="0071372A"/>
    <w:rsid w:val="00713784"/>
    <w:rsid w:val="0071537C"/>
    <w:rsid w:val="0071583A"/>
    <w:rsid w:val="007213CA"/>
    <w:rsid w:val="00722D96"/>
    <w:rsid w:val="007317E7"/>
    <w:rsid w:val="0073552E"/>
    <w:rsid w:val="007355D9"/>
    <w:rsid w:val="00741238"/>
    <w:rsid w:val="007422B5"/>
    <w:rsid w:val="00761324"/>
    <w:rsid w:val="00766F63"/>
    <w:rsid w:val="00772582"/>
    <w:rsid w:val="007747D7"/>
    <w:rsid w:val="007815AB"/>
    <w:rsid w:val="00790CAC"/>
    <w:rsid w:val="007941EA"/>
    <w:rsid w:val="007A2A4B"/>
    <w:rsid w:val="007B4CDC"/>
    <w:rsid w:val="007C245A"/>
    <w:rsid w:val="007C4D10"/>
    <w:rsid w:val="007D7832"/>
    <w:rsid w:val="007E2083"/>
    <w:rsid w:val="007E437D"/>
    <w:rsid w:val="007E6840"/>
    <w:rsid w:val="007F0812"/>
    <w:rsid w:val="007F1ED0"/>
    <w:rsid w:val="007F76D9"/>
    <w:rsid w:val="00806420"/>
    <w:rsid w:val="00806BF6"/>
    <w:rsid w:val="0081253B"/>
    <w:rsid w:val="008139F0"/>
    <w:rsid w:val="008171FB"/>
    <w:rsid w:val="00821743"/>
    <w:rsid w:val="008256EF"/>
    <w:rsid w:val="008345CB"/>
    <w:rsid w:val="008419A3"/>
    <w:rsid w:val="008447F5"/>
    <w:rsid w:val="00875521"/>
    <w:rsid w:val="00875B38"/>
    <w:rsid w:val="00877515"/>
    <w:rsid w:val="00881721"/>
    <w:rsid w:val="008855E0"/>
    <w:rsid w:val="00897215"/>
    <w:rsid w:val="00897A7E"/>
    <w:rsid w:val="008A1523"/>
    <w:rsid w:val="008A2871"/>
    <w:rsid w:val="008A4607"/>
    <w:rsid w:val="008A583B"/>
    <w:rsid w:val="008A7B57"/>
    <w:rsid w:val="008B3B03"/>
    <w:rsid w:val="008C1B4A"/>
    <w:rsid w:val="008C7870"/>
    <w:rsid w:val="008D08A2"/>
    <w:rsid w:val="008D4E8A"/>
    <w:rsid w:val="008D65DF"/>
    <w:rsid w:val="008E0EAA"/>
    <w:rsid w:val="008E1FC6"/>
    <w:rsid w:val="008F4835"/>
    <w:rsid w:val="008F4E2E"/>
    <w:rsid w:val="008F58FE"/>
    <w:rsid w:val="00902B3F"/>
    <w:rsid w:val="009033F7"/>
    <w:rsid w:val="00904D95"/>
    <w:rsid w:val="00917382"/>
    <w:rsid w:val="00923ADD"/>
    <w:rsid w:val="00925739"/>
    <w:rsid w:val="00927824"/>
    <w:rsid w:val="00941030"/>
    <w:rsid w:val="009418E6"/>
    <w:rsid w:val="00946259"/>
    <w:rsid w:val="00951521"/>
    <w:rsid w:val="009534CC"/>
    <w:rsid w:val="00953653"/>
    <w:rsid w:val="00953C47"/>
    <w:rsid w:val="00954420"/>
    <w:rsid w:val="00961169"/>
    <w:rsid w:val="00970AFE"/>
    <w:rsid w:val="0098019B"/>
    <w:rsid w:val="00993ACC"/>
    <w:rsid w:val="00993BAB"/>
    <w:rsid w:val="009A0CBC"/>
    <w:rsid w:val="009A101C"/>
    <w:rsid w:val="009A46DF"/>
    <w:rsid w:val="009B42B8"/>
    <w:rsid w:val="009B6658"/>
    <w:rsid w:val="009C3615"/>
    <w:rsid w:val="009C4C60"/>
    <w:rsid w:val="009C62E1"/>
    <w:rsid w:val="009D106B"/>
    <w:rsid w:val="009D5581"/>
    <w:rsid w:val="009E1136"/>
    <w:rsid w:val="009E2904"/>
    <w:rsid w:val="009F30B4"/>
    <w:rsid w:val="00A04C96"/>
    <w:rsid w:val="00A37808"/>
    <w:rsid w:val="00A40972"/>
    <w:rsid w:val="00A46FC6"/>
    <w:rsid w:val="00A50A4F"/>
    <w:rsid w:val="00A561E3"/>
    <w:rsid w:val="00A568DB"/>
    <w:rsid w:val="00A64717"/>
    <w:rsid w:val="00A6476A"/>
    <w:rsid w:val="00A7670E"/>
    <w:rsid w:val="00A855DF"/>
    <w:rsid w:val="00A8594E"/>
    <w:rsid w:val="00A92C23"/>
    <w:rsid w:val="00A94C04"/>
    <w:rsid w:val="00A950AC"/>
    <w:rsid w:val="00AB46CF"/>
    <w:rsid w:val="00AB66CA"/>
    <w:rsid w:val="00AC2D7F"/>
    <w:rsid w:val="00AC45AD"/>
    <w:rsid w:val="00AD5893"/>
    <w:rsid w:val="00AE7AE9"/>
    <w:rsid w:val="00AF041A"/>
    <w:rsid w:val="00AF1100"/>
    <w:rsid w:val="00B1259C"/>
    <w:rsid w:val="00B16A90"/>
    <w:rsid w:val="00B172F5"/>
    <w:rsid w:val="00B21CCF"/>
    <w:rsid w:val="00B2407B"/>
    <w:rsid w:val="00B337A7"/>
    <w:rsid w:val="00B3605D"/>
    <w:rsid w:val="00B42E8A"/>
    <w:rsid w:val="00B44EC0"/>
    <w:rsid w:val="00B4743C"/>
    <w:rsid w:val="00B51D08"/>
    <w:rsid w:val="00B662B5"/>
    <w:rsid w:val="00B70288"/>
    <w:rsid w:val="00B76DDC"/>
    <w:rsid w:val="00B8093D"/>
    <w:rsid w:val="00B856C2"/>
    <w:rsid w:val="00B965EF"/>
    <w:rsid w:val="00BB1B93"/>
    <w:rsid w:val="00BB4237"/>
    <w:rsid w:val="00BB46EF"/>
    <w:rsid w:val="00BC02AC"/>
    <w:rsid w:val="00BC2433"/>
    <w:rsid w:val="00BC3DC9"/>
    <w:rsid w:val="00BC6899"/>
    <w:rsid w:val="00BC6E3A"/>
    <w:rsid w:val="00BD6E6B"/>
    <w:rsid w:val="00BE4A38"/>
    <w:rsid w:val="00BF1140"/>
    <w:rsid w:val="00C00ED4"/>
    <w:rsid w:val="00C02AA0"/>
    <w:rsid w:val="00C03805"/>
    <w:rsid w:val="00C0556C"/>
    <w:rsid w:val="00C077D1"/>
    <w:rsid w:val="00C12ABD"/>
    <w:rsid w:val="00C21309"/>
    <w:rsid w:val="00C23877"/>
    <w:rsid w:val="00C278B6"/>
    <w:rsid w:val="00C34FF4"/>
    <w:rsid w:val="00C40072"/>
    <w:rsid w:val="00C43BB5"/>
    <w:rsid w:val="00C43C95"/>
    <w:rsid w:val="00C44083"/>
    <w:rsid w:val="00C4477C"/>
    <w:rsid w:val="00C465ED"/>
    <w:rsid w:val="00C57561"/>
    <w:rsid w:val="00C600BB"/>
    <w:rsid w:val="00C60ACA"/>
    <w:rsid w:val="00C635D3"/>
    <w:rsid w:val="00C63C03"/>
    <w:rsid w:val="00C707DC"/>
    <w:rsid w:val="00C7175A"/>
    <w:rsid w:val="00C7393D"/>
    <w:rsid w:val="00C75EB3"/>
    <w:rsid w:val="00C95EB5"/>
    <w:rsid w:val="00CB169E"/>
    <w:rsid w:val="00CB4881"/>
    <w:rsid w:val="00CC5111"/>
    <w:rsid w:val="00CC700C"/>
    <w:rsid w:val="00CC7B68"/>
    <w:rsid w:val="00CD11F9"/>
    <w:rsid w:val="00CD4FE4"/>
    <w:rsid w:val="00CD59A6"/>
    <w:rsid w:val="00CE262F"/>
    <w:rsid w:val="00CE41BF"/>
    <w:rsid w:val="00CE5FB5"/>
    <w:rsid w:val="00CF0E9B"/>
    <w:rsid w:val="00CF6ABE"/>
    <w:rsid w:val="00CF7608"/>
    <w:rsid w:val="00D01EE8"/>
    <w:rsid w:val="00D1213F"/>
    <w:rsid w:val="00D12B3B"/>
    <w:rsid w:val="00D15FC3"/>
    <w:rsid w:val="00D24722"/>
    <w:rsid w:val="00D25F32"/>
    <w:rsid w:val="00D30201"/>
    <w:rsid w:val="00D40037"/>
    <w:rsid w:val="00D4537D"/>
    <w:rsid w:val="00D55B8C"/>
    <w:rsid w:val="00D61435"/>
    <w:rsid w:val="00D61CEF"/>
    <w:rsid w:val="00D64E98"/>
    <w:rsid w:val="00D72BCC"/>
    <w:rsid w:val="00D7492D"/>
    <w:rsid w:val="00D77CC0"/>
    <w:rsid w:val="00D82D65"/>
    <w:rsid w:val="00D8394F"/>
    <w:rsid w:val="00D84F63"/>
    <w:rsid w:val="00D87F9A"/>
    <w:rsid w:val="00DA2317"/>
    <w:rsid w:val="00DA4395"/>
    <w:rsid w:val="00DA502F"/>
    <w:rsid w:val="00DB10E6"/>
    <w:rsid w:val="00DB475E"/>
    <w:rsid w:val="00DB4F1C"/>
    <w:rsid w:val="00DB4FE9"/>
    <w:rsid w:val="00DB7968"/>
    <w:rsid w:val="00DC1956"/>
    <w:rsid w:val="00DD0AA0"/>
    <w:rsid w:val="00DD0AFA"/>
    <w:rsid w:val="00DD3662"/>
    <w:rsid w:val="00DD4F34"/>
    <w:rsid w:val="00DD51B7"/>
    <w:rsid w:val="00DD5738"/>
    <w:rsid w:val="00DE14B4"/>
    <w:rsid w:val="00DE7103"/>
    <w:rsid w:val="00E0291D"/>
    <w:rsid w:val="00E0454B"/>
    <w:rsid w:val="00E0488D"/>
    <w:rsid w:val="00E07179"/>
    <w:rsid w:val="00E103DC"/>
    <w:rsid w:val="00E13230"/>
    <w:rsid w:val="00E2638C"/>
    <w:rsid w:val="00E275C7"/>
    <w:rsid w:val="00E339D3"/>
    <w:rsid w:val="00E35F3C"/>
    <w:rsid w:val="00E37600"/>
    <w:rsid w:val="00E4765A"/>
    <w:rsid w:val="00E57E45"/>
    <w:rsid w:val="00E607CD"/>
    <w:rsid w:val="00E62529"/>
    <w:rsid w:val="00E64755"/>
    <w:rsid w:val="00E6694B"/>
    <w:rsid w:val="00E703EC"/>
    <w:rsid w:val="00E77B42"/>
    <w:rsid w:val="00E81951"/>
    <w:rsid w:val="00E84441"/>
    <w:rsid w:val="00E91B61"/>
    <w:rsid w:val="00E951FF"/>
    <w:rsid w:val="00EA0D83"/>
    <w:rsid w:val="00EA32AD"/>
    <w:rsid w:val="00EA7139"/>
    <w:rsid w:val="00EB1496"/>
    <w:rsid w:val="00EB2BFB"/>
    <w:rsid w:val="00EB7689"/>
    <w:rsid w:val="00EC208A"/>
    <w:rsid w:val="00ED3460"/>
    <w:rsid w:val="00ED57D9"/>
    <w:rsid w:val="00EE1477"/>
    <w:rsid w:val="00EE4974"/>
    <w:rsid w:val="00F03892"/>
    <w:rsid w:val="00F115DC"/>
    <w:rsid w:val="00F16FE0"/>
    <w:rsid w:val="00F17060"/>
    <w:rsid w:val="00F2142F"/>
    <w:rsid w:val="00F26367"/>
    <w:rsid w:val="00F30574"/>
    <w:rsid w:val="00F321D0"/>
    <w:rsid w:val="00F43F0D"/>
    <w:rsid w:val="00F544CE"/>
    <w:rsid w:val="00F5660D"/>
    <w:rsid w:val="00F65E8B"/>
    <w:rsid w:val="00F728C7"/>
    <w:rsid w:val="00F74115"/>
    <w:rsid w:val="00F845BA"/>
    <w:rsid w:val="00F90ADF"/>
    <w:rsid w:val="00F91818"/>
    <w:rsid w:val="00F94B4E"/>
    <w:rsid w:val="00F950DC"/>
    <w:rsid w:val="00F97D0E"/>
    <w:rsid w:val="00FA027B"/>
    <w:rsid w:val="00FA06CC"/>
    <w:rsid w:val="00FA16BC"/>
    <w:rsid w:val="00FB6496"/>
    <w:rsid w:val="00FC18A0"/>
    <w:rsid w:val="00FC1B6C"/>
    <w:rsid w:val="00FC2C20"/>
    <w:rsid w:val="00FD18DB"/>
    <w:rsid w:val="00FD3F1F"/>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 w:type="character" w:styleId="FollowedHyperlink">
    <w:name w:val="FollowedHyperlink"/>
    <w:basedOn w:val="DefaultParagraphFont"/>
    <w:uiPriority w:val="99"/>
    <w:semiHidden/>
    <w:unhideWhenUsed/>
    <w:rsid w:val="005D7E9B"/>
    <w:rPr>
      <w:color w:val="954F72" w:themeColor="followedHyperlink"/>
      <w:u w:val="single"/>
    </w:rPr>
  </w:style>
  <w:style w:type="paragraph" w:styleId="Header">
    <w:name w:val="header"/>
    <w:basedOn w:val="Normal"/>
    <w:link w:val="HeaderChar"/>
    <w:uiPriority w:val="99"/>
    <w:unhideWhenUsed/>
    <w:rsid w:val="000F264B"/>
    <w:pPr>
      <w:tabs>
        <w:tab w:val="center" w:pos="4680"/>
        <w:tab w:val="right" w:pos="9360"/>
      </w:tabs>
    </w:pPr>
  </w:style>
  <w:style w:type="character" w:customStyle="1" w:styleId="HeaderChar">
    <w:name w:val="Header Char"/>
    <w:basedOn w:val="DefaultParagraphFont"/>
    <w:link w:val="Header"/>
    <w:uiPriority w:val="99"/>
    <w:rsid w:val="000F264B"/>
  </w:style>
  <w:style w:type="character" w:styleId="PageNumber">
    <w:name w:val="page number"/>
    <w:basedOn w:val="DefaultParagraphFont"/>
    <w:uiPriority w:val="99"/>
    <w:semiHidden/>
    <w:unhideWhenUsed/>
    <w:rsid w:val="000F264B"/>
  </w:style>
  <w:style w:type="character" w:styleId="CommentReference">
    <w:name w:val="annotation reference"/>
    <w:basedOn w:val="DefaultParagraphFont"/>
    <w:uiPriority w:val="99"/>
    <w:semiHidden/>
    <w:unhideWhenUsed/>
    <w:rsid w:val="00CE5FB5"/>
    <w:rPr>
      <w:sz w:val="16"/>
      <w:szCs w:val="16"/>
    </w:rPr>
  </w:style>
  <w:style w:type="paragraph" w:styleId="CommentText">
    <w:name w:val="annotation text"/>
    <w:basedOn w:val="Normal"/>
    <w:link w:val="CommentTextChar"/>
    <w:uiPriority w:val="99"/>
    <w:semiHidden/>
    <w:unhideWhenUsed/>
    <w:rsid w:val="00CE5FB5"/>
    <w:rPr>
      <w:sz w:val="20"/>
      <w:szCs w:val="20"/>
    </w:rPr>
  </w:style>
  <w:style w:type="character" w:customStyle="1" w:styleId="CommentTextChar">
    <w:name w:val="Comment Text Char"/>
    <w:basedOn w:val="DefaultParagraphFont"/>
    <w:link w:val="CommentText"/>
    <w:uiPriority w:val="99"/>
    <w:semiHidden/>
    <w:rsid w:val="00CE5FB5"/>
    <w:rPr>
      <w:sz w:val="20"/>
      <w:szCs w:val="20"/>
    </w:rPr>
  </w:style>
  <w:style w:type="paragraph" w:styleId="CommentSubject">
    <w:name w:val="annotation subject"/>
    <w:basedOn w:val="CommentText"/>
    <w:next w:val="CommentText"/>
    <w:link w:val="CommentSubjectChar"/>
    <w:uiPriority w:val="99"/>
    <w:semiHidden/>
    <w:unhideWhenUsed/>
    <w:rsid w:val="00CE5FB5"/>
    <w:rPr>
      <w:b/>
      <w:bCs/>
    </w:rPr>
  </w:style>
  <w:style w:type="character" w:customStyle="1" w:styleId="CommentSubjectChar">
    <w:name w:val="Comment Subject Char"/>
    <w:basedOn w:val="CommentTextChar"/>
    <w:link w:val="CommentSubject"/>
    <w:uiPriority w:val="99"/>
    <w:semiHidden/>
    <w:rsid w:val="00CE5FB5"/>
    <w:rPr>
      <w:b/>
      <w:bCs/>
      <w:sz w:val="20"/>
      <w:szCs w:val="20"/>
    </w:rPr>
  </w:style>
  <w:style w:type="paragraph" w:styleId="BalloonText">
    <w:name w:val="Balloon Text"/>
    <w:basedOn w:val="Normal"/>
    <w:link w:val="BalloonTextChar"/>
    <w:uiPriority w:val="99"/>
    <w:semiHidden/>
    <w:unhideWhenUsed/>
    <w:rsid w:val="00CE5F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5FB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720596879">
      <w:bodyDiv w:val="1"/>
      <w:marLeft w:val="0"/>
      <w:marRight w:val="0"/>
      <w:marTop w:val="0"/>
      <w:marBottom w:val="0"/>
      <w:divBdr>
        <w:top w:val="none" w:sz="0" w:space="0" w:color="auto"/>
        <w:left w:val="none" w:sz="0" w:space="0" w:color="auto"/>
        <w:bottom w:val="none" w:sz="0" w:space="0" w:color="auto"/>
        <w:right w:val="none" w:sz="0" w:space="0" w:color="auto"/>
      </w:divBdr>
    </w:div>
    <w:div w:id="960455469">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87539160">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725060886">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2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jp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masagroup.github.io/recastdetour/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7.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C756A-6800-BE4B-80E9-02ED148DA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11</Pages>
  <Words>4348</Words>
  <Characters>24786</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515</cp:revision>
  <dcterms:created xsi:type="dcterms:W3CDTF">2019-10-26T05:57:00Z</dcterms:created>
  <dcterms:modified xsi:type="dcterms:W3CDTF">2019-11-27T16:12:00Z</dcterms:modified>
</cp:coreProperties>
</file>